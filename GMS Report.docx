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43A4" w:rsidRDefault="00AD43A4" w:rsidP="004464E7">
      <w:pPr>
        <w:pStyle w:val="Caption"/>
        <w:spacing w:line="360" w:lineRule="auto"/>
        <w:rPr>
          <w:b/>
          <w:i w:val="0"/>
          <w:sz w:val="32"/>
          <w:szCs w:val="32"/>
        </w:rPr>
      </w:pPr>
    </w:p>
    <w:p w:rsidR="00AD43A4" w:rsidRDefault="00AD43A4">
      <w:pPr>
        <w:spacing w:after="200" w:line="276" w:lineRule="auto"/>
        <w:rPr>
          <w:b/>
          <w:sz w:val="44"/>
          <w:szCs w:val="44"/>
        </w:rPr>
      </w:pPr>
    </w:p>
    <w:p w:rsidR="00AD43A4" w:rsidRDefault="00AD43A4">
      <w:pPr>
        <w:spacing w:after="200" w:line="276" w:lineRule="auto"/>
        <w:rPr>
          <w:b/>
          <w:sz w:val="44"/>
          <w:szCs w:val="44"/>
        </w:rPr>
      </w:pPr>
    </w:p>
    <w:p w:rsidR="00AD43A4" w:rsidRDefault="00AD43A4">
      <w:pPr>
        <w:spacing w:after="200" w:line="276" w:lineRule="auto"/>
        <w:rPr>
          <w:b/>
          <w:sz w:val="44"/>
          <w:szCs w:val="44"/>
        </w:rPr>
      </w:pPr>
    </w:p>
    <w:p w:rsidR="00AD43A4" w:rsidRDefault="00AD43A4">
      <w:pPr>
        <w:spacing w:after="200" w:line="276" w:lineRule="auto"/>
        <w:rPr>
          <w:b/>
          <w:sz w:val="44"/>
          <w:szCs w:val="44"/>
        </w:rPr>
      </w:pPr>
    </w:p>
    <w:p w:rsidR="00914494" w:rsidRDefault="00AD43A4" w:rsidP="00AD43A4">
      <w:pPr>
        <w:spacing w:after="200" w:line="276" w:lineRule="auto"/>
        <w:rPr>
          <w:b/>
          <w:sz w:val="44"/>
          <w:szCs w:val="44"/>
        </w:rPr>
      </w:pPr>
      <w:r>
        <w:rPr>
          <w:b/>
          <w:sz w:val="44"/>
          <w:szCs w:val="44"/>
        </w:rPr>
        <w:tab/>
      </w:r>
      <w:r>
        <w:rPr>
          <w:b/>
          <w:sz w:val="44"/>
          <w:szCs w:val="44"/>
        </w:rPr>
        <w:tab/>
      </w:r>
    </w:p>
    <w:p w:rsidR="00914494" w:rsidRDefault="00914494" w:rsidP="00AD43A4">
      <w:pPr>
        <w:spacing w:after="200" w:line="276" w:lineRule="auto"/>
        <w:rPr>
          <w:b/>
          <w:sz w:val="44"/>
          <w:szCs w:val="44"/>
        </w:rPr>
      </w:pPr>
    </w:p>
    <w:p w:rsidR="00AD43A4" w:rsidRPr="00914494" w:rsidRDefault="00914494" w:rsidP="00AD43A4">
      <w:pPr>
        <w:spacing w:after="200" w:line="276" w:lineRule="auto"/>
        <w:rPr>
          <w:b/>
          <w:sz w:val="96"/>
          <w:szCs w:val="96"/>
        </w:rPr>
      </w:pPr>
      <w:r>
        <w:rPr>
          <w:b/>
          <w:sz w:val="44"/>
          <w:szCs w:val="44"/>
        </w:rPr>
        <w:t xml:space="preserve"> </w:t>
      </w:r>
      <w:r w:rsidR="00AD43A4">
        <w:rPr>
          <w:b/>
          <w:sz w:val="44"/>
          <w:szCs w:val="44"/>
        </w:rPr>
        <w:tab/>
      </w:r>
      <w:r w:rsidR="00C908A3">
        <w:rPr>
          <w:b/>
          <w:sz w:val="44"/>
          <w:szCs w:val="44"/>
        </w:rPr>
        <w:t xml:space="preserve">    </w:t>
      </w:r>
      <w:r w:rsidR="00C908A3" w:rsidRPr="00C908A3">
        <w:rPr>
          <w:b/>
          <w:sz w:val="72"/>
          <w:szCs w:val="72"/>
        </w:rPr>
        <w:t>1.</w:t>
      </w:r>
      <w:r>
        <w:rPr>
          <w:b/>
          <w:sz w:val="44"/>
          <w:szCs w:val="44"/>
        </w:rPr>
        <w:t xml:space="preserve">  </w:t>
      </w:r>
      <w:r w:rsidR="00AD43A4" w:rsidRPr="00C908A3">
        <w:rPr>
          <w:b/>
          <w:sz w:val="72"/>
          <w:szCs w:val="72"/>
        </w:rPr>
        <w:t>INTRODUCTION</w:t>
      </w:r>
    </w:p>
    <w:p w:rsidR="00E40407" w:rsidRPr="00914494" w:rsidRDefault="00AD43A4" w:rsidP="00914494">
      <w:pPr>
        <w:spacing w:after="200" w:line="276" w:lineRule="auto"/>
        <w:rPr>
          <w:b/>
          <w:kern w:val="1"/>
          <w:sz w:val="32"/>
          <w:szCs w:val="32"/>
        </w:rPr>
      </w:pPr>
      <w:r>
        <w:rPr>
          <w:b/>
          <w:i/>
          <w:sz w:val="32"/>
          <w:szCs w:val="32"/>
        </w:rPr>
        <w:br w:type="page"/>
      </w:r>
    </w:p>
    <w:p w:rsidR="00E40407" w:rsidRPr="00B82BE9" w:rsidRDefault="00E40407" w:rsidP="004464E7">
      <w:pPr>
        <w:pStyle w:val="BodyText"/>
        <w:spacing w:line="360" w:lineRule="auto"/>
        <w:jc w:val="both"/>
        <w:rPr>
          <w:b/>
          <w:sz w:val="28"/>
        </w:rPr>
      </w:pPr>
      <w:r w:rsidRPr="00B82BE9">
        <w:rPr>
          <w:b/>
          <w:sz w:val="28"/>
        </w:rPr>
        <w:lastRenderedPageBreak/>
        <w:t>1.1 Objectives and scope of the Project</w:t>
      </w:r>
    </w:p>
    <w:p w:rsidR="00E40407" w:rsidRPr="004C2D3E" w:rsidRDefault="00E40407" w:rsidP="004464E7">
      <w:pPr>
        <w:pStyle w:val="BodyText"/>
        <w:spacing w:line="360" w:lineRule="auto"/>
        <w:jc w:val="both"/>
        <w:rPr>
          <w:szCs w:val="24"/>
        </w:rPr>
      </w:pPr>
      <w:r w:rsidRPr="004C2D3E">
        <w:rPr>
          <w:szCs w:val="24"/>
        </w:rPr>
        <w:t>An effective grievance management system is integral to providing quality customer service. It helps to measure customer satisfaction and is a useful source of information and feedback for improving services. Often customers are the first to identify when things are not working properly.</w:t>
      </w:r>
    </w:p>
    <w:p w:rsidR="00E40407" w:rsidRPr="004C2D3E" w:rsidRDefault="00E40407" w:rsidP="004464E7">
      <w:pPr>
        <w:pStyle w:val="BodyText"/>
        <w:spacing w:line="360" w:lineRule="auto"/>
        <w:jc w:val="both"/>
        <w:rPr>
          <w:szCs w:val="24"/>
        </w:rPr>
      </w:pPr>
      <w:r w:rsidRPr="004C2D3E">
        <w:rPr>
          <w:szCs w:val="24"/>
        </w:rPr>
        <w:t>Im</w:t>
      </w:r>
      <w:r w:rsidR="003C787D" w:rsidRPr="004C2D3E">
        <w:rPr>
          <w:szCs w:val="24"/>
        </w:rPr>
        <w:t xml:space="preserve">plementing effective grievance </w:t>
      </w:r>
      <w:r w:rsidRPr="004C2D3E">
        <w:rPr>
          <w:szCs w:val="24"/>
        </w:rPr>
        <w:t>management systems within public sector agencies:</w:t>
      </w:r>
    </w:p>
    <w:p w:rsidR="00E40407" w:rsidRPr="004C2D3E" w:rsidRDefault="00C66E0D" w:rsidP="004464E7">
      <w:pPr>
        <w:pStyle w:val="BodyText"/>
        <w:numPr>
          <w:ilvl w:val="0"/>
          <w:numId w:val="1"/>
        </w:numPr>
        <w:spacing w:line="360" w:lineRule="auto"/>
        <w:jc w:val="both"/>
        <w:rPr>
          <w:szCs w:val="24"/>
        </w:rPr>
      </w:pPr>
      <w:r w:rsidRPr="004C2D3E">
        <w:rPr>
          <w:szCs w:val="24"/>
        </w:rPr>
        <w:t xml:space="preserve">Improve </w:t>
      </w:r>
      <w:r w:rsidR="00E40407" w:rsidRPr="004C2D3E">
        <w:rPr>
          <w:szCs w:val="24"/>
        </w:rPr>
        <w:t xml:space="preserve"> internal complaints handling</w:t>
      </w:r>
    </w:p>
    <w:p w:rsidR="00E40407" w:rsidRPr="004C2D3E" w:rsidRDefault="00E40407" w:rsidP="004464E7">
      <w:pPr>
        <w:pStyle w:val="BodyText"/>
        <w:numPr>
          <w:ilvl w:val="0"/>
          <w:numId w:val="1"/>
        </w:numPr>
        <w:spacing w:line="360" w:lineRule="auto"/>
        <w:jc w:val="both"/>
        <w:rPr>
          <w:szCs w:val="24"/>
        </w:rPr>
      </w:pPr>
      <w:r w:rsidRPr="004C2D3E">
        <w:rPr>
          <w:szCs w:val="24"/>
        </w:rPr>
        <w:t>Reduces recurring complaints</w:t>
      </w:r>
    </w:p>
    <w:p w:rsidR="00E40407" w:rsidRPr="004C2D3E" w:rsidRDefault="00E40407" w:rsidP="004464E7">
      <w:pPr>
        <w:pStyle w:val="BodyText"/>
        <w:numPr>
          <w:ilvl w:val="0"/>
          <w:numId w:val="1"/>
        </w:numPr>
        <w:spacing w:line="360" w:lineRule="auto"/>
        <w:jc w:val="both"/>
        <w:rPr>
          <w:szCs w:val="24"/>
        </w:rPr>
      </w:pPr>
      <w:r w:rsidRPr="004C2D3E">
        <w:rPr>
          <w:szCs w:val="24"/>
        </w:rPr>
        <w:t>Improves standards of service to the community</w:t>
      </w:r>
    </w:p>
    <w:p w:rsidR="00E40407" w:rsidRPr="004C2D3E" w:rsidRDefault="00E40407" w:rsidP="004464E7">
      <w:pPr>
        <w:pStyle w:val="BodyText"/>
        <w:numPr>
          <w:ilvl w:val="0"/>
          <w:numId w:val="1"/>
        </w:numPr>
        <w:spacing w:line="360" w:lineRule="auto"/>
        <w:jc w:val="both"/>
        <w:rPr>
          <w:szCs w:val="24"/>
        </w:rPr>
      </w:pPr>
      <w:r w:rsidRPr="004C2D3E">
        <w:rPr>
          <w:szCs w:val="24"/>
        </w:rPr>
        <w:t>Raises standards of administrative decision-making</w:t>
      </w:r>
    </w:p>
    <w:p w:rsidR="00E40407" w:rsidRPr="004C2D3E" w:rsidRDefault="00E40407" w:rsidP="004464E7">
      <w:pPr>
        <w:pStyle w:val="BodyText"/>
        <w:spacing w:line="360" w:lineRule="auto"/>
        <w:jc w:val="both"/>
        <w:rPr>
          <w:szCs w:val="24"/>
        </w:rPr>
      </w:pPr>
      <w:r w:rsidRPr="004C2D3E">
        <w:rPr>
          <w:szCs w:val="24"/>
        </w:rPr>
        <w:t>The following objectives have been set:</w:t>
      </w:r>
    </w:p>
    <w:p w:rsidR="00E40407" w:rsidRPr="004C2D3E" w:rsidRDefault="00E40407" w:rsidP="004464E7">
      <w:pPr>
        <w:pStyle w:val="BodyText"/>
        <w:spacing w:line="360" w:lineRule="auto"/>
        <w:jc w:val="both"/>
        <w:rPr>
          <w:szCs w:val="24"/>
        </w:rPr>
      </w:pPr>
      <w:r w:rsidRPr="004C2D3E">
        <w:rPr>
          <w:szCs w:val="24"/>
        </w:rPr>
        <w:t>1) Smooth flow of data without any hurdles.</w:t>
      </w:r>
    </w:p>
    <w:p w:rsidR="00E40407" w:rsidRPr="004C2D3E" w:rsidRDefault="00E40407" w:rsidP="004464E7">
      <w:pPr>
        <w:pStyle w:val="BodyText"/>
        <w:spacing w:line="360" w:lineRule="auto"/>
        <w:jc w:val="both"/>
        <w:rPr>
          <w:szCs w:val="24"/>
        </w:rPr>
      </w:pPr>
      <w:r w:rsidRPr="004C2D3E">
        <w:rPr>
          <w:szCs w:val="24"/>
        </w:rPr>
        <w:t>2) Adequate validation checks for data entry.</w:t>
      </w:r>
    </w:p>
    <w:p w:rsidR="00E40407" w:rsidRPr="004C2D3E" w:rsidRDefault="00E40407" w:rsidP="004464E7">
      <w:pPr>
        <w:pStyle w:val="BodyText"/>
        <w:spacing w:line="360" w:lineRule="auto"/>
        <w:jc w:val="both"/>
        <w:rPr>
          <w:szCs w:val="24"/>
        </w:rPr>
      </w:pPr>
      <w:r w:rsidRPr="004C2D3E">
        <w:rPr>
          <w:szCs w:val="24"/>
        </w:rPr>
        <w:t>3) Adequate security of data.</w:t>
      </w:r>
    </w:p>
    <w:p w:rsidR="00E40407" w:rsidRPr="004C2D3E" w:rsidRDefault="00E40407" w:rsidP="004464E7">
      <w:pPr>
        <w:pStyle w:val="BodyText"/>
        <w:spacing w:line="360" w:lineRule="auto"/>
        <w:jc w:val="both"/>
        <w:rPr>
          <w:szCs w:val="24"/>
        </w:rPr>
      </w:pPr>
      <w:r w:rsidRPr="004C2D3E">
        <w:rPr>
          <w:szCs w:val="24"/>
        </w:rPr>
        <w:t>4) Facility to update data from time to time.</w:t>
      </w:r>
    </w:p>
    <w:p w:rsidR="00E40407" w:rsidRPr="004C2D3E" w:rsidRDefault="00E40407" w:rsidP="004464E7">
      <w:pPr>
        <w:pStyle w:val="BodyText"/>
        <w:spacing w:line="360" w:lineRule="auto"/>
        <w:jc w:val="both"/>
        <w:rPr>
          <w:szCs w:val="24"/>
        </w:rPr>
      </w:pPr>
      <w:r w:rsidRPr="004C2D3E">
        <w:rPr>
          <w:szCs w:val="24"/>
        </w:rPr>
        <w:t>5) Prompt and specific retrieval of data.</w:t>
      </w:r>
    </w:p>
    <w:p w:rsidR="00E40407" w:rsidRPr="004C2D3E" w:rsidRDefault="00E40407" w:rsidP="004464E7">
      <w:pPr>
        <w:pStyle w:val="BodyText"/>
        <w:spacing w:line="360" w:lineRule="auto"/>
        <w:jc w:val="both"/>
        <w:rPr>
          <w:szCs w:val="24"/>
        </w:rPr>
      </w:pPr>
      <w:r w:rsidRPr="004C2D3E">
        <w:rPr>
          <w:szCs w:val="24"/>
        </w:rPr>
        <w:t>6) Flexibility in the system according to the changing environment.</w:t>
      </w:r>
    </w:p>
    <w:p w:rsidR="00E40407" w:rsidRPr="004C2D3E" w:rsidRDefault="00E40407" w:rsidP="004464E7">
      <w:pPr>
        <w:pStyle w:val="BodyText"/>
        <w:spacing w:line="360" w:lineRule="auto"/>
        <w:jc w:val="both"/>
        <w:rPr>
          <w:szCs w:val="24"/>
        </w:rPr>
      </w:pPr>
      <w:r w:rsidRPr="004C2D3E">
        <w:rPr>
          <w:szCs w:val="24"/>
        </w:rPr>
        <w:t>7) Controlling redundancy in storing the same data multiple times.</w:t>
      </w:r>
    </w:p>
    <w:p w:rsidR="00E40407" w:rsidRPr="004C2D3E" w:rsidRDefault="00E40407" w:rsidP="004464E7">
      <w:pPr>
        <w:pStyle w:val="BodyText"/>
        <w:spacing w:line="360" w:lineRule="auto"/>
        <w:jc w:val="both"/>
        <w:rPr>
          <w:szCs w:val="24"/>
        </w:rPr>
      </w:pPr>
      <w:r w:rsidRPr="004C2D3E">
        <w:rPr>
          <w:szCs w:val="24"/>
        </w:rPr>
        <w:t>8) Accuracy, timeliness and comprehensiveness of the system output.</w:t>
      </w:r>
    </w:p>
    <w:p w:rsidR="00E40407" w:rsidRPr="004C2D3E" w:rsidRDefault="00E40407" w:rsidP="004464E7">
      <w:pPr>
        <w:pStyle w:val="BodyText"/>
        <w:spacing w:line="360" w:lineRule="auto"/>
        <w:jc w:val="both"/>
        <w:rPr>
          <w:szCs w:val="24"/>
        </w:rPr>
      </w:pPr>
      <w:r w:rsidRPr="004C2D3E">
        <w:rPr>
          <w:szCs w:val="24"/>
        </w:rPr>
        <w:t>9) Stability and operability by people of average intelligence.</w:t>
      </w:r>
    </w:p>
    <w:p w:rsidR="00E40407" w:rsidRDefault="00E40407" w:rsidP="004464E7">
      <w:pPr>
        <w:pStyle w:val="BodyText"/>
        <w:spacing w:line="360" w:lineRule="auto"/>
        <w:jc w:val="both"/>
        <w:rPr>
          <w:szCs w:val="24"/>
        </w:rPr>
      </w:pPr>
      <w:r w:rsidRPr="004C2D3E">
        <w:rPr>
          <w:szCs w:val="24"/>
        </w:rPr>
        <w:t xml:space="preserve">The </w:t>
      </w:r>
      <w:r w:rsidRPr="004C2D3E">
        <w:rPr>
          <w:b/>
          <w:szCs w:val="24"/>
          <w:u w:val="single"/>
        </w:rPr>
        <w:t>scope</w:t>
      </w:r>
      <w:r w:rsidRPr="004C2D3E">
        <w:rPr>
          <w:szCs w:val="24"/>
        </w:rPr>
        <w:t xml:space="preserve"> of the system is quite wide. It can be implemented on a WAP-enabled mobile handset, thus providing the Customers and the Providers, the ease of accessing the projects and their status without any difficulty and within no time.</w:t>
      </w:r>
    </w:p>
    <w:p w:rsidR="004C2D3E" w:rsidRDefault="004C2D3E" w:rsidP="004464E7">
      <w:pPr>
        <w:pStyle w:val="BodyText"/>
        <w:spacing w:line="360" w:lineRule="auto"/>
        <w:jc w:val="both"/>
        <w:rPr>
          <w:szCs w:val="24"/>
        </w:rPr>
      </w:pPr>
    </w:p>
    <w:p w:rsidR="00914494" w:rsidRPr="004C2D3E" w:rsidRDefault="00914494" w:rsidP="004464E7">
      <w:pPr>
        <w:pStyle w:val="BodyText"/>
        <w:spacing w:line="360" w:lineRule="auto"/>
        <w:jc w:val="both"/>
        <w:rPr>
          <w:szCs w:val="24"/>
        </w:rPr>
      </w:pPr>
    </w:p>
    <w:p w:rsidR="00E40407" w:rsidRPr="00B82BE9" w:rsidRDefault="00B82BE9" w:rsidP="004464E7">
      <w:pPr>
        <w:pStyle w:val="BodyText"/>
        <w:spacing w:line="360" w:lineRule="auto"/>
        <w:rPr>
          <w:b/>
          <w:sz w:val="28"/>
          <w:szCs w:val="28"/>
        </w:rPr>
      </w:pPr>
      <w:r>
        <w:rPr>
          <w:b/>
          <w:sz w:val="28"/>
          <w:szCs w:val="28"/>
        </w:rPr>
        <w:lastRenderedPageBreak/>
        <w:t>1.2 Definition of the p</w:t>
      </w:r>
      <w:r w:rsidR="00E40407" w:rsidRPr="00B82BE9">
        <w:rPr>
          <w:b/>
          <w:sz w:val="28"/>
          <w:szCs w:val="28"/>
        </w:rPr>
        <w:t>roblem</w:t>
      </w:r>
    </w:p>
    <w:p w:rsidR="00E40407" w:rsidRPr="004C2D3E" w:rsidRDefault="00E40407" w:rsidP="004464E7">
      <w:pPr>
        <w:pStyle w:val="BodyText"/>
        <w:spacing w:line="360" w:lineRule="auto"/>
        <w:rPr>
          <w:szCs w:val="24"/>
        </w:rPr>
      </w:pPr>
      <w:r w:rsidRPr="004C2D3E">
        <w:rPr>
          <w:szCs w:val="24"/>
        </w:rPr>
        <w:t>To define the problem we have to study the existing system, the problems in the existing system and the needs of the system. After this we will explain the proposed system. Following Points Are defined for the definition of problem:</w:t>
      </w:r>
    </w:p>
    <w:p w:rsidR="00E40407" w:rsidRPr="004C2D3E" w:rsidRDefault="00E40407" w:rsidP="004464E7">
      <w:pPr>
        <w:pStyle w:val="BodyText"/>
        <w:spacing w:line="360" w:lineRule="auto"/>
        <w:rPr>
          <w:szCs w:val="24"/>
        </w:rPr>
      </w:pPr>
      <w:r w:rsidRPr="004C2D3E">
        <w:rPr>
          <w:szCs w:val="24"/>
        </w:rPr>
        <w:t>1. Existing System</w:t>
      </w:r>
    </w:p>
    <w:p w:rsidR="00E40407" w:rsidRPr="004C2D3E" w:rsidRDefault="00E40407" w:rsidP="004464E7">
      <w:pPr>
        <w:pStyle w:val="BodyText"/>
        <w:spacing w:line="360" w:lineRule="auto"/>
        <w:rPr>
          <w:szCs w:val="24"/>
        </w:rPr>
      </w:pPr>
      <w:r w:rsidRPr="004C2D3E">
        <w:rPr>
          <w:szCs w:val="24"/>
        </w:rPr>
        <w:t>2.  Needs of the system</w:t>
      </w:r>
    </w:p>
    <w:p w:rsidR="00E40407" w:rsidRDefault="00E40407" w:rsidP="004464E7">
      <w:pPr>
        <w:pStyle w:val="BodyText"/>
        <w:spacing w:line="360" w:lineRule="auto"/>
        <w:rPr>
          <w:szCs w:val="24"/>
        </w:rPr>
      </w:pPr>
      <w:r w:rsidRPr="004C2D3E">
        <w:rPr>
          <w:szCs w:val="24"/>
        </w:rPr>
        <w:t>3.  Proposed system</w:t>
      </w:r>
    </w:p>
    <w:p w:rsidR="004C2D3E" w:rsidRPr="004C2D3E" w:rsidRDefault="004C2D3E" w:rsidP="004464E7">
      <w:pPr>
        <w:pStyle w:val="BodyText"/>
        <w:spacing w:line="360" w:lineRule="auto"/>
        <w:rPr>
          <w:szCs w:val="24"/>
        </w:rPr>
      </w:pPr>
    </w:p>
    <w:p w:rsidR="00E40407" w:rsidRPr="004C2D3E" w:rsidRDefault="00B82BE9" w:rsidP="004464E7">
      <w:pPr>
        <w:pStyle w:val="BodyText"/>
        <w:spacing w:line="360" w:lineRule="auto"/>
        <w:rPr>
          <w:b/>
          <w:sz w:val="28"/>
          <w:szCs w:val="28"/>
        </w:rPr>
      </w:pPr>
      <w:r>
        <w:rPr>
          <w:b/>
          <w:sz w:val="28"/>
          <w:szCs w:val="28"/>
        </w:rPr>
        <w:t>1.2.1. Existing System</w:t>
      </w:r>
    </w:p>
    <w:p w:rsidR="00E40407" w:rsidRPr="004C2D3E" w:rsidRDefault="00E40407" w:rsidP="004464E7">
      <w:pPr>
        <w:spacing w:line="360" w:lineRule="auto"/>
        <w:jc w:val="both"/>
      </w:pPr>
      <w:r w:rsidRPr="004C2D3E">
        <w:t>One must visit the attorney’s office and make a complaint in the form a written statement and hand it over to him. Plaintiff needs to have the knowledge on what sort of a case it is and who he should be consulting with.</w:t>
      </w:r>
    </w:p>
    <w:p w:rsidR="00BE0675" w:rsidRDefault="00E40407" w:rsidP="004464E7">
      <w:pPr>
        <w:spacing w:line="360" w:lineRule="auto"/>
        <w:jc w:val="both"/>
      </w:pPr>
      <w:r w:rsidRPr="004C2D3E">
        <w:t>Plaintiff doesn’t get proper attention or response to the case he had put forth. Acknowledgment to his status is achieved only after pursuing the attorney again. Guarantee for the solution of their problems is given through verbal communication only. This requires a lot of time and effort from the client side.</w:t>
      </w:r>
    </w:p>
    <w:p w:rsidR="004C2D3E" w:rsidRPr="004C2D3E" w:rsidRDefault="004C2D3E" w:rsidP="004464E7">
      <w:pPr>
        <w:spacing w:line="360" w:lineRule="auto"/>
        <w:jc w:val="both"/>
      </w:pPr>
    </w:p>
    <w:p w:rsidR="00E40407" w:rsidRPr="004C2D3E" w:rsidRDefault="00B82BE9" w:rsidP="004464E7">
      <w:pPr>
        <w:pStyle w:val="BodyText"/>
        <w:spacing w:line="360" w:lineRule="auto"/>
        <w:rPr>
          <w:b/>
          <w:sz w:val="28"/>
          <w:szCs w:val="28"/>
        </w:rPr>
      </w:pPr>
      <w:r>
        <w:rPr>
          <w:b/>
          <w:sz w:val="28"/>
          <w:szCs w:val="28"/>
        </w:rPr>
        <w:t>1.2.2. Need for the System</w:t>
      </w:r>
    </w:p>
    <w:p w:rsidR="004464E7" w:rsidRDefault="00E40407" w:rsidP="004C2D3E">
      <w:pPr>
        <w:pStyle w:val="BodyText"/>
        <w:spacing w:line="360" w:lineRule="auto"/>
        <w:jc w:val="both"/>
        <w:rPr>
          <w:szCs w:val="24"/>
        </w:rPr>
      </w:pPr>
      <w:r w:rsidRPr="004C2D3E">
        <w:rPr>
          <w:szCs w:val="24"/>
        </w:rPr>
        <w:t>The main disadvantage of existing system is book keeping for all the complaints given by the customers. Hence, it is paper consuming task. There is no complaint acknowledgement given for the user, which is used for future references. People don’t get time period for problem recovery.</w:t>
      </w:r>
    </w:p>
    <w:p w:rsidR="004C2D3E" w:rsidRPr="004C2D3E" w:rsidRDefault="004C2D3E" w:rsidP="004C2D3E">
      <w:pPr>
        <w:pStyle w:val="BodyText"/>
        <w:spacing w:line="360" w:lineRule="auto"/>
        <w:jc w:val="both"/>
        <w:rPr>
          <w:szCs w:val="24"/>
        </w:rPr>
      </w:pPr>
    </w:p>
    <w:p w:rsidR="00E40407" w:rsidRPr="004C2D3E" w:rsidRDefault="00B82BE9" w:rsidP="004464E7">
      <w:pPr>
        <w:pStyle w:val="BodyText"/>
        <w:spacing w:line="360" w:lineRule="auto"/>
        <w:rPr>
          <w:b/>
          <w:sz w:val="28"/>
          <w:szCs w:val="28"/>
        </w:rPr>
      </w:pPr>
      <w:r>
        <w:rPr>
          <w:b/>
          <w:sz w:val="28"/>
          <w:szCs w:val="28"/>
        </w:rPr>
        <w:t>1.2.3. Proposed System</w:t>
      </w:r>
    </w:p>
    <w:p w:rsidR="00E40407" w:rsidRPr="004C2D3E" w:rsidRDefault="00E40407" w:rsidP="004464E7">
      <w:pPr>
        <w:pStyle w:val="BodyText"/>
        <w:spacing w:line="360" w:lineRule="auto"/>
        <w:jc w:val="both"/>
        <w:rPr>
          <w:szCs w:val="24"/>
        </w:rPr>
      </w:pPr>
      <w:r w:rsidRPr="004C2D3E">
        <w:rPr>
          <w:szCs w:val="24"/>
        </w:rPr>
        <w:t>The project we de</w:t>
      </w:r>
      <w:r w:rsidR="003C787D" w:rsidRPr="004C2D3E">
        <w:rPr>
          <w:szCs w:val="24"/>
        </w:rPr>
        <w:t xml:space="preserve">signed can handle the law case </w:t>
      </w:r>
      <w:r w:rsidRPr="004C2D3E">
        <w:rPr>
          <w:szCs w:val="24"/>
        </w:rPr>
        <w:t>details without any difficulty &amp; with a little bit of effort.  As the work is done manually before, so it was very time consuming &amp; required a large efforts to maintain the files. By computerizing the system these files can be handled with a small effort &amp; in less time. The chances of duplicity of complaints are ne</w:t>
      </w:r>
      <w:r w:rsidR="003C787D" w:rsidRPr="004C2D3E">
        <w:rPr>
          <w:szCs w:val="24"/>
        </w:rPr>
        <w:t>gligible. The Customer Case</w:t>
      </w:r>
      <w:r w:rsidRPr="004C2D3E">
        <w:rPr>
          <w:szCs w:val="24"/>
        </w:rPr>
        <w:t xml:space="preserve"> </w:t>
      </w:r>
      <w:r w:rsidRPr="004C2D3E">
        <w:rPr>
          <w:szCs w:val="24"/>
        </w:rPr>
        <w:lastRenderedPageBreak/>
        <w:t>Report can be generated easily by getting the information without any problem from all the related databases. The project is designed by using web technologies; it is very user friendly &amp; easy to use</w:t>
      </w:r>
      <w:r w:rsidRPr="004C2D3E">
        <w:rPr>
          <w:rFonts w:eastAsia="SimSun"/>
          <w:szCs w:val="24"/>
        </w:rPr>
        <w:t>.</w:t>
      </w:r>
    </w:p>
    <w:p w:rsidR="00E40407" w:rsidRDefault="00E40407" w:rsidP="004464E7">
      <w:pPr>
        <w:pStyle w:val="BodyText"/>
        <w:spacing w:line="360" w:lineRule="auto"/>
        <w:jc w:val="both"/>
        <w:rPr>
          <w:rFonts w:eastAsia="SimSun"/>
          <w:szCs w:val="24"/>
        </w:rPr>
      </w:pPr>
      <w:r w:rsidRPr="004C2D3E">
        <w:rPr>
          <w:rFonts w:eastAsia="SimSun"/>
          <w:szCs w:val="24"/>
        </w:rPr>
        <w:t xml:space="preserve"> The initial investigation has the objectives of determining the validity of the user request for a candidate system &amp; whether a feasibility study should be conducted. The objective of the problem posed by the user must be understood and a solution should be provided.</w:t>
      </w:r>
    </w:p>
    <w:p w:rsidR="00F40A00" w:rsidRPr="004C2D3E" w:rsidRDefault="00F40A00" w:rsidP="004464E7">
      <w:pPr>
        <w:pStyle w:val="BodyText"/>
        <w:spacing w:line="360" w:lineRule="auto"/>
        <w:jc w:val="both"/>
        <w:rPr>
          <w:szCs w:val="24"/>
        </w:rPr>
      </w:pPr>
    </w:p>
    <w:p w:rsidR="00E40407" w:rsidRPr="004C2D3E" w:rsidRDefault="004C2D3E" w:rsidP="004464E7">
      <w:pPr>
        <w:pStyle w:val="BodyText"/>
        <w:spacing w:line="360" w:lineRule="auto"/>
        <w:jc w:val="both"/>
        <w:rPr>
          <w:b/>
          <w:sz w:val="28"/>
          <w:szCs w:val="28"/>
        </w:rPr>
      </w:pPr>
      <w:r w:rsidRPr="004C2D3E">
        <w:rPr>
          <w:b/>
          <w:sz w:val="28"/>
          <w:szCs w:val="28"/>
        </w:rPr>
        <w:t>1.2.4</w:t>
      </w:r>
      <w:r w:rsidR="00B82BE9">
        <w:rPr>
          <w:b/>
          <w:sz w:val="28"/>
          <w:szCs w:val="28"/>
        </w:rPr>
        <w:t xml:space="preserve"> Benefits of the Proposed System</w:t>
      </w:r>
    </w:p>
    <w:p w:rsidR="00E40407" w:rsidRPr="004C2D3E" w:rsidRDefault="00E40407" w:rsidP="004464E7">
      <w:pPr>
        <w:pStyle w:val="BodyText"/>
        <w:spacing w:line="360" w:lineRule="auto"/>
        <w:rPr>
          <w:szCs w:val="24"/>
        </w:rPr>
      </w:pPr>
      <w:r w:rsidRPr="004C2D3E">
        <w:rPr>
          <w:szCs w:val="24"/>
        </w:rPr>
        <w:t>The benefits of the proposed system must also be evaluated. Benefits may be categorized as tangible or intangible.</w:t>
      </w:r>
    </w:p>
    <w:p w:rsidR="00E40407" w:rsidRPr="004C2D3E" w:rsidRDefault="00E40407" w:rsidP="004464E7">
      <w:pPr>
        <w:pStyle w:val="BodyText"/>
        <w:spacing w:line="360" w:lineRule="auto"/>
        <w:rPr>
          <w:szCs w:val="24"/>
        </w:rPr>
      </w:pPr>
      <w:r w:rsidRPr="004C2D3E">
        <w:rPr>
          <w:szCs w:val="24"/>
        </w:rPr>
        <w:t xml:space="preserve">Tangible benefits that are measured in money terms consist of the saving of </w:t>
      </w:r>
    </w:p>
    <w:p w:rsidR="00E40407" w:rsidRPr="004C2D3E" w:rsidRDefault="00E40407" w:rsidP="004464E7">
      <w:pPr>
        <w:pStyle w:val="BodyText"/>
        <w:widowControl/>
        <w:numPr>
          <w:ilvl w:val="0"/>
          <w:numId w:val="2"/>
        </w:numPr>
        <w:suppressAutoHyphens w:val="0"/>
        <w:overflowPunct/>
        <w:autoSpaceDE/>
        <w:autoSpaceDN/>
        <w:adjustRightInd/>
        <w:spacing w:after="0" w:line="360" w:lineRule="auto"/>
        <w:jc w:val="both"/>
        <w:textAlignment w:val="auto"/>
        <w:rPr>
          <w:szCs w:val="24"/>
        </w:rPr>
      </w:pPr>
      <w:r w:rsidRPr="004C2D3E">
        <w:rPr>
          <w:szCs w:val="24"/>
        </w:rPr>
        <w:t>Time.</w:t>
      </w:r>
    </w:p>
    <w:p w:rsidR="00E40407" w:rsidRPr="004C2D3E" w:rsidRDefault="00E40407" w:rsidP="004464E7">
      <w:pPr>
        <w:pStyle w:val="BodyText"/>
        <w:widowControl/>
        <w:numPr>
          <w:ilvl w:val="0"/>
          <w:numId w:val="2"/>
        </w:numPr>
        <w:suppressAutoHyphens w:val="0"/>
        <w:overflowPunct/>
        <w:autoSpaceDE/>
        <w:autoSpaceDN/>
        <w:adjustRightInd/>
        <w:spacing w:after="0" w:line="360" w:lineRule="auto"/>
        <w:jc w:val="both"/>
        <w:textAlignment w:val="auto"/>
        <w:rPr>
          <w:szCs w:val="24"/>
        </w:rPr>
      </w:pPr>
      <w:r w:rsidRPr="004C2D3E">
        <w:rPr>
          <w:szCs w:val="24"/>
        </w:rPr>
        <w:t>Certain operating costs.</w:t>
      </w:r>
    </w:p>
    <w:p w:rsidR="00E40407" w:rsidRPr="004C2D3E" w:rsidRDefault="00E40407" w:rsidP="004464E7">
      <w:pPr>
        <w:pStyle w:val="BodyText"/>
        <w:spacing w:line="360" w:lineRule="auto"/>
        <w:rPr>
          <w:szCs w:val="24"/>
        </w:rPr>
      </w:pPr>
      <w:r w:rsidRPr="004C2D3E">
        <w:rPr>
          <w:szCs w:val="24"/>
        </w:rPr>
        <w:t>Intangible benefits are more difficult to estimate and justify. They are often impossible to give a money value to. These may includ</w:t>
      </w:r>
      <w:r w:rsidR="00C66E0D" w:rsidRPr="004C2D3E">
        <w:rPr>
          <w:szCs w:val="24"/>
        </w:rPr>
        <w:t xml:space="preserve">e </w:t>
      </w:r>
    </w:p>
    <w:p w:rsidR="00E40407" w:rsidRPr="004C2D3E" w:rsidRDefault="00E40407" w:rsidP="004464E7">
      <w:pPr>
        <w:pStyle w:val="BodyText"/>
        <w:widowControl/>
        <w:numPr>
          <w:ilvl w:val="0"/>
          <w:numId w:val="3"/>
        </w:numPr>
        <w:suppressAutoHyphens w:val="0"/>
        <w:overflowPunct/>
        <w:autoSpaceDE/>
        <w:autoSpaceDN/>
        <w:adjustRightInd/>
        <w:spacing w:after="0" w:line="360" w:lineRule="auto"/>
        <w:jc w:val="both"/>
        <w:textAlignment w:val="auto"/>
        <w:rPr>
          <w:szCs w:val="24"/>
        </w:rPr>
      </w:pPr>
      <w:r w:rsidRPr="004C2D3E">
        <w:rPr>
          <w:szCs w:val="24"/>
        </w:rPr>
        <w:t>Satisfaction of the customers</w:t>
      </w:r>
    </w:p>
    <w:p w:rsidR="007F56C9" w:rsidRPr="004C2D3E" w:rsidRDefault="00E40407" w:rsidP="007F56C9">
      <w:pPr>
        <w:pStyle w:val="BodyText"/>
        <w:widowControl/>
        <w:numPr>
          <w:ilvl w:val="0"/>
          <w:numId w:val="3"/>
        </w:numPr>
        <w:suppressAutoHyphens w:val="0"/>
        <w:overflowPunct/>
        <w:autoSpaceDE/>
        <w:autoSpaceDN/>
        <w:adjustRightInd/>
        <w:spacing w:after="0" w:line="360" w:lineRule="auto"/>
        <w:jc w:val="both"/>
        <w:textAlignment w:val="auto"/>
        <w:rPr>
          <w:szCs w:val="24"/>
        </w:rPr>
      </w:pPr>
      <w:r w:rsidRPr="004C2D3E">
        <w:rPr>
          <w:szCs w:val="24"/>
        </w:rPr>
        <w:t>Efficiency in handling complaint</w:t>
      </w:r>
    </w:p>
    <w:p w:rsidR="007F56C9" w:rsidRDefault="007F56C9"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bookmarkStart w:id="0" w:name="_GoBack"/>
      <w:bookmarkEnd w:id="0"/>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pStyle w:val="BodyText"/>
        <w:widowControl/>
        <w:suppressAutoHyphens w:val="0"/>
        <w:overflowPunct/>
        <w:autoSpaceDE/>
        <w:autoSpaceDN/>
        <w:adjustRightInd/>
        <w:spacing w:after="0" w:line="360" w:lineRule="auto"/>
        <w:ind w:left="2160"/>
        <w:jc w:val="both"/>
        <w:textAlignment w:val="auto"/>
        <w:rPr>
          <w:szCs w:val="24"/>
        </w:rPr>
      </w:pPr>
    </w:p>
    <w:p w:rsidR="004C2D3E" w:rsidRDefault="004C2D3E" w:rsidP="007F56C9">
      <w:pPr>
        <w:spacing w:line="240" w:lineRule="exact"/>
        <w:rPr>
          <w:rFonts w:eastAsia="Times New Roman"/>
          <w:b/>
        </w:rPr>
      </w:pPr>
    </w:p>
    <w:p w:rsidR="004C2D3E" w:rsidRDefault="004C2D3E" w:rsidP="007F56C9">
      <w:pPr>
        <w:spacing w:line="240" w:lineRule="exact"/>
        <w:rPr>
          <w:rFonts w:eastAsia="Times New Roman"/>
          <w:b/>
        </w:rPr>
      </w:pPr>
    </w:p>
    <w:p w:rsidR="004C2D3E" w:rsidRDefault="004C2D3E" w:rsidP="007F56C9">
      <w:pPr>
        <w:spacing w:line="240" w:lineRule="exact"/>
        <w:rPr>
          <w:rFonts w:eastAsia="Times New Roman"/>
          <w:b/>
          <w:sz w:val="32"/>
          <w:szCs w:val="32"/>
        </w:rPr>
      </w:pPr>
    </w:p>
    <w:p w:rsidR="00914494" w:rsidRDefault="00914494" w:rsidP="007F56C9">
      <w:pPr>
        <w:spacing w:line="240" w:lineRule="exact"/>
        <w:rPr>
          <w:rFonts w:eastAsia="Times New Roman"/>
          <w:color w:val="000000"/>
          <w:sz w:val="32"/>
          <w:szCs w:val="32"/>
          <w:lang w:eastAsia="ar-SA"/>
        </w:rPr>
      </w:pPr>
    </w:p>
    <w:p w:rsidR="00914494" w:rsidRDefault="00914494">
      <w:pPr>
        <w:spacing w:after="200" w:line="276" w:lineRule="auto"/>
        <w:rPr>
          <w:rFonts w:eastAsia="Times New Roman"/>
          <w:b/>
          <w:color w:val="000000"/>
          <w:sz w:val="32"/>
          <w:szCs w:val="32"/>
          <w:lang w:eastAsia="ar-SA"/>
        </w:rPr>
      </w:pPr>
      <w:r>
        <w:rPr>
          <w:rFonts w:eastAsia="Times New Roman"/>
          <w:b/>
          <w:color w:val="000000"/>
          <w:sz w:val="32"/>
          <w:szCs w:val="32"/>
          <w:lang w:eastAsia="ar-SA"/>
        </w:rPr>
        <w:t xml:space="preserve"> </w:t>
      </w:r>
    </w:p>
    <w:p w:rsidR="00914494" w:rsidRDefault="00914494">
      <w:pPr>
        <w:spacing w:after="200" w:line="276" w:lineRule="auto"/>
        <w:rPr>
          <w:rFonts w:eastAsia="Times New Roman"/>
          <w:b/>
          <w:color w:val="000000"/>
          <w:sz w:val="32"/>
          <w:szCs w:val="32"/>
          <w:lang w:eastAsia="ar-SA"/>
        </w:rPr>
      </w:pPr>
    </w:p>
    <w:p w:rsidR="00914494" w:rsidRDefault="00914494">
      <w:pPr>
        <w:spacing w:after="200" w:line="276" w:lineRule="auto"/>
        <w:rPr>
          <w:rFonts w:eastAsia="Times New Roman"/>
          <w:b/>
          <w:color w:val="000000"/>
          <w:sz w:val="32"/>
          <w:szCs w:val="32"/>
          <w:lang w:eastAsia="ar-SA"/>
        </w:rPr>
      </w:pPr>
    </w:p>
    <w:p w:rsidR="00914494" w:rsidRDefault="00914494">
      <w:pPr>
        <w:spacing w:after="200" w:line="276" w:lineRule="auto"/>
        <w:rPr>
          <w:rFonts w:eastAsia="Times New Roman"/>
          <w:b/>
          <w:color w:val="000000"/>
          <w:sz w:val="32"/>
          <w:szCs w:val="32"/>
          <w:lang w:eastAsia="ar-SA"/>
        </w:rPr>
      </w:pPr>
    </w:p>
    <w:p w:rsidR="00914494" w:rsidRDefault="00914494">
      <w:pPr>
        <w:spacing w:after="200" w:line="276" w:lineRule="auto"/>
        <w:rPr>
          <w:rFonts w:eastAsia="Times New Roman"/>
          <w:b/>
          <w:color w:val="000000"/>
          <w:sz w:val="32"/>
          <w:szCs w:val="32"/>
          <w:lang w:eastAsia="ar-SA"/>
        </w:rPr>
      </w:pPr>
    </w:p>
    <w:p w:rsidR="00914494" w:rsidRDefault="00914494">
      <w:pPr>
        <w:spacing w:after="200" w:line="276" w:lineRule="auto"/>
        <w:rPr>
          <w:rFonts w:eastAsia="Times New Roman"/>
          <w:b/>
          <w:color w:val="000000"/>
          <w:sz w:val="32"/>
          <w:szCs w:val="32"/>
          <w:lang w:eastAsia="ar-SA"/>
        </w:rPr>
      </w:pPr>
    </w:p>
    <w:p w:rsidR="00914494" w:rsidRDefault="00914494">
      <w:pPr>
        <w:spacing w:after="200" w:line="276" w:lineRule="auto"/>
        <w:rPr>
          <w:rFonts w:eastAsia="Times New Roman"/>
          <w:b/>
          <w:color w:val="000000"/>
          <w:sz w:val="32"/>
          <w:szCs w:val="32"/>
          <w:lang w:eastAsia="ar-SA"/>
        </w:rPr>
      </w:pPr>
    </w:p>
    <w:p w:rsidR="007F56C9" w:rsidRPr="00C908A3" w:rsidRDefault="00914494" w:rsidP="00914494">
      <w:pPr>
        <w:spacing w:after="200" w:line="276" w:lineRule="auto"/>
        <w:rPr>
          <w:rFonts w:eastAsia="Times New Roman"/>
          <w:color w:val="000000"/>
          <w:sz w:val="72"/>
          <w:szCs w:val="72"/>
          <w:lang w:eastAsia="ar-SA"/>
        </w:rPr>
      </w:pPr>
      <w:r w:rsidRPr="00C908A3">
        <w:rPr>
          <w:rFonts w:eastAsia="Times New Roman"/>
          <w:b/>
          <w:color w:val="000000"/>
          <w:sz w:val="72"/>
          <w:szCs w:val="72"/>
          <w:lang w:eastAsia="ar-SA"/>
        </w:rPr>
        <w:t xml:space="preserve">      </w:t>
      </w:r>
      <w:r w:rsidR="00C908A3" w:rsidRPr="00C908A3">
        <w:rPr>
          <w:rFonts w:eastAsia="Times New Roman"/>
          <w:b/>
          <w:color w:val="000000"/>
          <w:sz w:val="72"/>
          <w:szCs w:val="72"/>
          <w:lang w:eastAsia="ar-SA"/>
        </w:rPr>
        <w:t>2.</w:t>
      </w:r>
      <w:r w:rsidRPr="00C908A3">
        <w:rPr>
          <w:rFonts w:eastAsia="Times New Roman"/>
          <w:b/>
          <w:color w:val="000000"/>
          <w:sz w:val="72"/>
          <w:szCs w:val="72"/>
          <w:lang w:eastAsia="ar-SA"/>
        </w:rPr>
        <w:t xml:space="preserve"> </w:t>
      </w:r>
      <w:r w:rsidRPr="00C908A3">
        <w:rPr>
          <w:rFonts w:eastAsia="Times New Roman"/>
          <w:b/>
          <w:color w:val="000000"/>
          <w:sz w:val="72"/>
          <w:szCs w:val="72"/>
          <w:lang w:eastAsia="ar-SA"/>
        </w:rPr>
        <w:t xml:space="preserve">REQUIREMENTS </w:t>
      </w:r>
      <w:r w:rsidRPr="00C908A3">
        <w:rPr>
          <w:rFonts w:eastAsia="Times New Roman"/>
          <w:b/>
          <w:color w:val="000000"/>
          <w:sz w:val="72"/>
          <w:szCs w:val="72"/>
          <w:lang w:eastAsia="ar-SA"/>
        </w:rPr>
        <w:t xml:space="preserve">                      </w:t>
      </w:r>
      <w:r w:rsidRPr="00C908A3">
        <w:rPr>
          <w:rFonts w:eastAsia="Times New Roman"/>
          <w:b/>
          <w:color w:val="000000"/>
          <w:sz w:val="72"/>
          <w:szCs w:val="72"/>
          <w:lang w:eastAsia="ar-SA"/>
        </w:rPr>
        <w:tab/>
        <w:t xml:space="preserve"> </w:t>
      </w:r>
      <w:r w:rsidR="00C908A3">
        <w:rPr>
          <w:rFonts w:eastAsia="Times New Roman"/>
          <w:b/>
          <w:color w:val="000000"/>
          <w:sz w:val="72"/>
          <w:szCs w:val="72"/>
          <w:lang w:eastAsia="ar-SA"/>
        </w:rPr>
        <w:t xml:space="preserve">     </w:t>
      </w:r>
      <w:r w:rsidRPr="00C908A3">
        <w:rPr>
          <w:rFonts w:eastAsia="Times New Roman"/>
          <w:b/>
          <w:color w:val="000000"/>
          <w:sz w:val="72"/>
          <w:szCs w:val="72"/>
          <w:lang w:eastAsia="ar-SA"/>
        </w:rPr>
        <w:t>SPECIFICATION</w:t>
      </w:r>
      <w:r w:rsidRPr="00C908A3">
        <w:rPr>
          <w:rFonts w:eastAsia="Times New Roman"/>
          <w:color w:val="000000"/>
          <w:sz w:val="72"/>
          <w:szCs w:val="72"/>
          <w:lang w:eastAsia="ar-SA"/>
        </w:rPr>
        <w:t xml:space="preserve"> </w:t>
      </w:r>
      <w:r w:rsidRPr="00C908A3">
        <w:rPr>
          <w:rFonts w:eastAsia="Times New Roman"/>
          <w:color w:val="000000"/>
          <w:sz w:val="72"/>
          <w:szCs w:val="72"/>
          <w:lang w:eastAsia="ar-SA"/>
        </w:rPr>
        <w:br w:type="page"/>
      </w:r>
    </w:p>
    <w:p w:rsidR="007741C4" w:rsidRPr="00886135" w:rsidRDefault="00886A2B" w:rsidP="007741C4">
      <w:pPr>
        <w:shd w:val="clear" w:color="auto" w:fill="FFFFFF"/>
        <w:jc w:val="both"/>
        <w:rPr>
          <w:b/>
          <w:bCs/>
          <w:iCs/>
          <w:color w:val="000000"/>
          <w:sz w:val="28"/>
          <w:szCs w:val="28"/>
          <w:bdr w:val="none" w:sz="0" w:space="0" w:color="auto" w:frame="1"/>
        </w:rPr>
      </w:pPr>
      <w:r>
        <w:rPr>
          <w:b/>
          <w:bCs/>
          <w:iCs/>
          <w:color w:val="000000"/>
          <w:sz w:val="28"/>
          <w:szCs w:val="28"/>
          <w:bdr w:val="none" w:sz="0" w:space="0" w:color="auto" w:frame="1"/>
        </w:rPr>
        <w:lastRenderedPageBreak/>
        <w:t xml:space="preserve">2.1 </w:t>
      </w:r>
      <w:r w:rsidR="007741C4" w:rsidRPr="00886135">
        <w:rPr>
          <w:b/>
          <w:bCs/>
          <w:iCs/>
          <w:color w:val="000000"/>
          <w:sz w:val="28"/>
          <w:szCs w:val="28"/>
          <w:bdr w:val="none" w:sz="0" w:space="0" w:color="auto" w:frame="1"/>
        </w:rPr>
        <w:t>Requirement Analysis</w:t>
      </w:r>
    </w:p>
    <w:p w:rsidR="007741C4" w:rsidRPr="00514E60" w:rsidRDefault="007741C4" w:rsidP="007741C4">
      <w:pPr>
        <w:shd w:val="clear" w:color="auto" w:fill="FFFFFF"/>
        <w:ind w:left="360"/>
        <w:jc w:val="both"/>
        <w:rPr>
          <w:color w:val="000000"/>
          <w:sz w:val="28"/>
          <w:szCs w:val="28"/>
        </w:rPr>
      </w:pPr>
    </w:p>
    <w:p w:rsidR="007741C4" w:rsidRPr="00514E60" w:rsidRDefault="007741C4" w:rsidP="007741C4">
      <w:pPr>
        <w:shd w:val="clear" w:color="auto" w:fill="FFFFFF"/>
        <w:spacing w:line="360" w:lineRule="auto"/>
        <w:jc w:val="both"/>
        <w:rPr>
          <w:color w:val="000000"/>
          <w:szCs w:val="28"/>
        </w:rPr>
      </w:pPr>
      <w:r w:rsidRPr="00514E60">
        <w:rPr>
          <w:color w:val="000000"/>
          <w:szCs w:val="28"/>
          <w:bdr w:val="none" w:sz="0" w:space="0" w:color="auto" w:frame="1"/>
        </w:rPr>
        <w:t>We are over</w:t>
      </w:r>
      <w:r>
        <w:rPr>
          <w:color w:val="000000"/>
          <w:szCs w:val="28"/>
          <w:bdr w:val="none" w:sz="0" w:space="0" w:color="auto" w:frame="1"/>
        </w:rPr>
        <w:t>coming the difficulty of registering the client law cases</w:t>
      </w:r>
      <w:r w:rsidRPr="00514E60">
        <w:rPr>
          <w:color w:val="000000"/>
          <w:szCs w:val="28"/>
          <w:bdr w:val="none" w:sz="0" w:space="0" w:color="auto" w:frame="1"/>
        </w:rPr>
        <w:t xml:space="preserve"> which were manual in</w:t>
      </w:r>
      <w:r>
        <w:rPr>
          <w:color w:val="000000"/>
          <w:szCs w:val="28"/>
          <w:bdr w:val="none" w:sz="0" w:space="0" w:color="auto" w:frame="1"/>
        </w:rPr>
        <w:t xml:space="preserve"> </w:t>
      </w:r>
      <w:r w:rsidRPr="00514E60">
        <w:rPr>
          <w:color w:val="000000"/>
          <w:szCs w:val="28"/>
          <w:bdr w:val="none" w:sz="0" w:space="0" w:color="auto" w:frame="1"/>
        </w:rPr>
        <w:t>the current system and here we generate detaile</w:t>
      </w:r>
      <w:r>
        <w:rPr>
          <w:color w:val="000000"/>
          <w:szCs w:val="28"/>
          <w:bdr w:val="none" w:sz="0" w:space="0" w:color="auto" w:frame="1"/>
        </w:rPr>
        <w:t xml:space="preserve">d information about the complaints </w:t>
      </w:r>
      <w:r w:rsidRPr="00514E60">
        <w:rPr>
          <w:color w:val="000000"/>
          <w:szCs w:val="28"/>
          <w:bdr w:val="none" w:sz="0" w:space="0" w:color="auto" w:frame="1"/>
        </w:rPr>
        <w:t>which will save ou</w:t>
      </w:r>
      <w:r>
        <w:rPr>
          <w:color w:val="000000"/>
          <w:szCs w:val="28"/>
          <w:bdr w:val="none" w:sz="0" w:space="0" w:color="auto" w:frame="1"/>
        </w:rPr>
        <w:t xml:space="preserve">r time to inform </w:t>
      </w:r>
      <w:r w:rsidR="00886A2B">
        <w:rPr>
          <w:color w:val="000000"/>
          <w:szCs w:val="28"/>
          <w:bdr w:val="none" w:sz="0" w:space="0" w:color="auto" w:frame="1"/>
        </w:rPr>
        <w:t>the attorney who is best suited for the case.</w:t>
      </w:r>
    </w:p>
    <w:p w:rsidR="00886A2B" w:rsidRDefault="007741C4" w:rsidP="00886A2B">
      <w:pPr>
        <w:shd w:val="clear" w:color="auto" w:fill="FFFFFF"/>
        <w:spacing w:line="360" w:lineRule="auto"/>
        <w:jc w:val="both"/>
        <w:rPr>
          <w:color w:val="000000"/>
          <w:sz w:val="28"/>
          <w:szCs w:val="28"/>
        </w:rPr>
      </w:pPr>
      <w:r w:rsidRPr="00700DDC">
        <w:rPr>
          <w:b/>
          <w:bCs/>
          <w:color w:val="000000"/>
          <w:sz w:val="28"/>
          <w:szCs w:val="28"/>
          <w:bdr w:val="none" w:sz="0" w:space="0" w:color="auto" w:frame="1"/>
        </w:rPr>
        <w:t> </w:t>
      </w:r>
    </w:p>
    <w:p w:rsidR="00886A2B" w:rsidRDefault="007741C4" w:rsidP="00886A2B">
      <w:pPr>
        <w:shd w:val="clear" w:color="auto" w:fill="FFFFFF"/>
        <w:spacing w:line="360" w:lineRule="auto"/>
        <w:jc w:val="both"/>
        <w:rPr>
          <w:color w:val="000000"/>
          <w:sz w:val="28"/>
          <w:szCs w:val="28"/>
        </w:rPr>
      </w:pPr>
      <w:r w:rsidRPr="00886135">
        <w:rPr>
          <w:b/>
          <w:bCs/>
          <w:iCs/>
          <w:color w:val="000000"/>
          <w:sz w:val="28"/>
          <w:szCs w:val="28"/>
          <w:bdr w:val="none" w:sz="0" w:space="0" w:color="auto" w:frame="1"/>
        </w:rPr>
        <w:t> </w:t>
      </w:r>
      <w:r w:rsidR="00886A2B">
        <w:rPr>
          <w:b/>
          <w:bCs/>
          <w:iCs/>
          <w:color w:val="000000"/>
          <w:sz w:val="28"/>
          <w:szCs w:val="28"/>
          <w:bdr w:val="none" w:sz="0" w:space="0" w:color="auto" w:frame="1"/>
        </w:rPr>
        <w:t>2.2</w:t>
      </w:r>
      <w:r w:rsidRPr="00886135">
        <w:rPr>
          <w:b/>
          <w:bCs/>
          <w:iCs/>
          <w:color w:val="000000"/>
          <w:sz w:val="28"/>
          <w:szCs w:val="28"/>
          <w:bdr w:val="none" w:sz="0" w:space="0" w:color="auto" w:frame="1"/>
        </w:rPr>
        <w:t xml:space="preserve"> Functional Requirements</w:t>
      </w:r>
      <w:r w:rsidR="00886A2B">
        <w:rPr>
          <w:b/>
          <w:bCs/>
          <w:iCs/>
          <w:color w:val="000000"/>
          <w:sz w:val="28"/>
          <w:szCs w:val="28"/>
          <w:bdr w:val="none" w:sz="0" w:space="0" w:color="auto" w:frame="1"/>
        </w:rPr>
        <w:t xml:space="preserve"> </w:t>
      </w:r>
      <w:r>
        <w:rPr>
          <w:b/>
          <w:bCs/>
          <w:iCs/>
          <w:color w:val="000000"/>
          <w:sz w:val="28"/>
          <w:szCs w:val="28"/>
          <w:bdr w:val="none" w:sz="0" w:space="0" w:color="auto" w:frame="1"/>
        </w:rPr>
        <w:t>Specification</w:t>
      </w:r>
      <w:r w:rsidRPr="00700DDC">
        <w:rPr>
          <w:b/>
          <w:bCs/>
          <w:i/>
          <w:iCs/>
          <w:color w:val="000000"/>
          <w:sz w:val="28"/>
          <w:szCs w:val="28"/>
          <w:bdr w:val="none" w:sz="0" w:space="0" w:color="auto" w:frame="1"/>
        </w:rPr>
        <w:t>:</w:t>
      </w:r>
    </w:p>
    <w:p w:rsidR="007741C4" w:rsidRDefault="00886A2B" w:rsidP="00886A2B">
      <w:pPr>
        <w:shd w:val="clear" w:color="auto" w:fill="FFFFFF"/>
        <w:spacing w:line="360" w:lineRule="auto"/>
        <w:jc w:val="both"/>
      </w:pPr>
      <w:r>
        <w:rPr>
          <w:color w:val="000000"/>
          <w:sz w:val="28"/>
          <w:szCs w:val="28"/>
        </w:rPr>
        <w:t xml:space="preserve"> </w:t>
      </w:r>
      <w:r>
        <w:rPr>
          <w:b/>
          <w:sz w:val="28"/>
          <w:szCs w:val="28"/>
        </w:rPr>
        <w:t xml:space="preserve">Admin: </w:t>
      </w:r>
      <w:r>
        <w:t xml:space="preserve">The administrator </w:t>
      </w:r>
      <w:r w:rsidR="007741C4" w:rsidRPr="00886135">
        <w:t xml:space="preserve">logs </w:t>
      </w:r>
      <w:r>
        <w:t xml:space="preserve">into the admin page by entering </w:t>
      </w:r>
      <w:r w:rsidR="007741C4" w:rsidRPr="00886135">
        <w:t>the Username and password.</w:t>
      </w:r>
      <w:r>
        <w:t xml:space="preserve"> </w:t>
      </w:r>
      <w:r w:rsidR="007741C4" w:rsidRPr="00886135">
        <w:t>Then any of the following operations can be performed:</w:t>
      </w:r>
    </w:p>
    <w:p w:rsidR="00886A2B" w:rsidRDefault="00352AE0" w:rsidP="00886A2B">
      <w:pPr>
        <w:shd w:val="clear" w:color="auto" w:fill="FFFFFF"/>
        <w:spacing w:line="360" w:lineRule="auto"/>
        <w:jc w:val="both"/>
      </w:pPr>
      <w:r>
        <w:t>View the complaints, Assign</w:t>
      </w:r>
      <w:r w:rsidR="00886A2B">
        <w:t xml:space="preserve"> them to attorneys, Checking complaint status, View client and attorney details, Add/ Edit new clients and attorneys.</w:t>
      </w:r>
    </w:p>
    <w:p w:rsidR="00352AE0" w:rsidRDefault="00352AE0" w:rsidP="00886A2B">
      <w:pPr>
        <w:shd w:val="clear" w:color="auto" w:fill="FFFFFF"/>
        <w:spacing w:line="360" w:lineRule="auto"/>
        <w:jc w:val="both"/>
      </w:pPr>
      <w:r w:rsidRPr="00352AE0">
        <w:rPr>
          <w:b/>
          <w:sz w:val="28"/>
          <w:szCs w:val="28"/>
        </w:rPr>
        <w:t>Client:</w:t>
      </w:r>
      <w:r>
        <w:rPr>
          <w:b/>
          <w:sz w:val="28"/>
          <w:szCs w:val="28"/>
        </w:rPr>
        <w:t xml:space="preserve"> </w:t>
      </w:r>
      <w:r>
        <w:t>Client registration, login, Forgot password, Making complaints, Viewing Status and comments given by attorneys.</w:t>
      </w:r>
    </w:p>
    <w:p w:rsidR="00352AE0" w:rsidRDefault="00352AE0" w:rsidP="00886A2B">
      <w:pPr>
        <w:shd w:val="clear" w:color="auto" w:fill="FFFFFF"/>
        <w:spacing w:line="360" w:lineRule="auto"/>
        <w:jc w:val="both"/>
      </w:pPr>
      <w:r w:rsidRPr="00352AE0">
        <w:rPr>
          <w:b/>
          <w:sz w:val="28"/>
          <w:szCs w:val="28"/>
        </w:rPr>
        <w:t>Attorney:</w:t>
      </w:r>
      <w:r>
        <w:t xml:space="preserve"> Attorney login, View complaints assigned to him, status </w:t>
      </w:r>
      <w:proofErr w:type="spellStart"/>
      <w:r>
        <w:t>updations</w:t>
      </w:r>
      <w:proofErr w:type="spellEnd"/>
      <w:r>
        <w:t xml:space="preserve"> and adding comments.</w:t>
      </w:r>
    </w:p>
    <w:p w:rsidR="00352AE0" w:rsidRDefault="00352AE0" w:rsidP="00352AE0">
      <w:pPr>
        <w:shd w:val="clear" w:color="auto" w:fill="FFFFFF"/>
        <w:ind w:left="375"/>
        <w:jc w:val="both"/>
      </w:pPr>
    </w:p>
    <w:p w:rsidR="00352AE0" w:rsidRDefault="00692EF5" w:rsidP="00692EF5">
      <w:pPr>
        <w:shd w:val="clear" w:color="auto" w:fill="FFFFFF"/>
        <w:jc w:val="both"/>
        <w:rPr>
          <w:b/>
          <w:bCs/>
          <w:iCs/>
          <w:color w:val="000000"/>
          <w:sz w:val="28"/>
          <w:szCs w:val="28"/>
          <w:bdr w:val="none" w:sz="0" w:space="0" w:color="auto" w:frame="1"/>
        </w:rPr>
      </w:pPr>
      <w:r>
        <w:rPr>
          <w:b/>
          <w:sz w:val="28"/>
          <w:szCs w:val="28"/>
        </w:rPr>
        <w:t>2.3</w:t>
      </w:r>
      <w:r w:rsidR="00352AE0" w:rsidRPr="00692EF5">
        <w:rPr>
          <w:b/>
          <w:sz w:val="28"/>
          <w:szCs w:val="28"/>
        </w:rPr>
        <w:t xml:space="preserve"> </w:t>
      </w:r>
      <w:r w:rsidR="00352AE0" w:rsidRPr="00692EF5">
        <w:rPr>
          <w:b/>
          <w:bCs/>
          <w:iCs/>
          <w:color w:val="000000"/>
          <w:sz w:val="28"/>
          <w:szCs w:val="28"/>
          <w:bdr w:val="none" w:sz="0" w:space="0" w:color="auto" w:frame="1"/>
        </w:rPr>
        <w:t>Non Functional Requirements Specification:</w:t>
      </w:r>
    </w:p>
    <w:p w:rsidR="00692EF5" w:rsidRPr="00692EF5" w:rsidRDefault="00692EF5" w:rsidP="00692EF5">
      <w:pPr>
        <w:shd w:val="clear" w:color="auto" w:fill="FFFFFF"/>
        <w:jc w:val="both"/>
        <w:rPr>
          <w:b/>
          <w:bCs/>
          <w:iCs/>
          <w:color w:val="000000"/>
          <w:sz w:val="28"/>
          <w:szCs w:val="28"/>
          <w:bdr w:val="none" w:sz="0" w:space="0" w:color="auto" w:frame="1"/>
        </w:rPr>
      </w:pPr>
    </w:p>
    <w:p w:rsidR="00352AE0" w:rsidRDefault="00352AE0" w:rsidP="00352AE0">
      <w:pPr>
        <w:shd w:val="clear" w:color="auto" w:fill="FFFFFF"/>
        <w:jc w:val="both"/>
        <w:rPr>
          <w:b/>
          <w:bCs/>
          <w:iCs/>
          <w:color w:val="000000"/>
          <w:sz w:val="28"/>
          <w:szCs w:val="28"/>
          <w:bdr w:val="none" w:sz="0" w:space="0" w:color="auto" w:frame="1"/>
        </w:rPr>
      </w:pPr>
      <w:r w:rsidRPr="00352AE0">
        <w:rPr>
          <w:b/>
          <w:bCs/>
          <w:iCs/>
          <w:color w:val="000000"/>
          <w:sz w:val="28"/>
          <w:szCs w:val="28"/>
          <w:bdr w:val="none" w:sz="0" w:space="0" w:color="auto" w:frame="1"/>
        </w:rPr>
        <w:t>Usability</w:t>
      </w:r>
    </w:p>
    <w:p w:rsidR="00692EF5" w:rsidRPr="00352AE0" w:rsidRDefault="00692EF5" w:rsidP="00352AE0">
      <w:pPr>
        <w:shd w:val="clear" w:color="auto" w:fill="FFFFFF"/>
        <w:jc w:val="both"/>
        <w:rPr>
          <w:b/>
          <w:bCs/>
          <w:iCs/>
          <w:color w:val="000000"/>
          <w:sz w:val="28"/>
          <w:szCs w:val="28"/>
          <w:bdr w:val="none" w:sz="0" w:space="0" w:color="auto" w:frame="1"/>
        </w:rPr>
      </w:pPr>
    </w:p>
    <w:p w:rsidR="00352AE0" w:rsidRPr="00352AE0" w:rsidRDefault="00352AE0" w:rsidP="00352AE0">
      <w:pPr>
        <w:numPr>
          <w:ilvl w:val="0"/>
          <w:numId w:val="20"/>
        </w:numPr>
        <w:shd w:val="clear" w:color="auto" w:fill="FFFFFF"/>
        <w:spacing w:line="360" w:lineRule="auto"/>
        <w:jc w:val="both"/>
        <w:rPr>
          <w:bCs/>
          <w:iCs/>
          <w:color w:val="000000"/>
          <w:bdr w:val="none" w:sz="0" w:space="0" w:color="auto" w:frame="1"/>
        </w:rPr>
      </w:pPr>
      <w:r w:rsidRPr="00352AE0">
        <w:rPr>
          <w:bCs/>
          <w:iCs/>
          <w:color w:val="000000"/>
          <w:bdr w:val="none" w:sz="0" w:space="0" w:color="auto" w:frame="1"/>
        </w:rPr>
        <w:t>This section includes all of those requirements that effect usability.</w:t>
      </w:r>
    </w:p>
    <w:p w:rsidR="00352AE0" w:rsidRPr="00352AE0" w:rsidRDefault="00352AE0" w:rsidP="00352AE0">
      <w:pPr>
        <w:numPr>
          <w:ilvl w:val="0"/>
          <w:numId w:val="20"/>
        </w:numPr>
        <w:shd w:val="clear" w:color="auto" w:fill="FFFFFF"/>
        <w:spacing w:line="360" w:lineRule="auto"/>
        <w:jc w:val="both"/>
        <w:rPr>
          <w:bCs/>
          <w:iCs/>
          <w:color w:val="000000"/>
          <w:bdr w:val="none" w:sz="0" w:space="0" w:color="auto" w:frame="1"/>
        </w:rPr>
      </w:pPr>
      <w:r w:rsidRPr="00352AE0">
        <w:rPr>
          <w:bCs/>
          <w:iCs/>
          <w:color w:val="000000"/>
          <w:bdr w:val="none" w:sz="0" w:space="0" w:color="auto" w:frame="1"/>
        </w:rPr>
        <w:t>We get the response within seconds.</w:t>
      </w:r>
    </w:p>
    <w:p w:rsidR="00352AE0" w:rsidRDefault="00352AE0" w:rsidP="00352AE0">
      <w:pPr>
        <w:numPr>
          <w:ilvl w:val="0"/>
          <w:numId w:val="20"/>
        </w:numPr>
        <w:shd w:val="clear" w:color="auto" w:fill="FFFFFF"/>
        <w:spacing w:line="360" w:lineRule="auto"/>
        <w:jc w:val="both"/>
        <w:rPr>
          <w:bCs/>
          <w:iCs/>
          <w:color w:val="000000"/>
          <w:bdr w:val="none" w:sz="0" w:space="0" w:color="auto" w:frame="1"/>
        </w:rPr>
      </w:pPr>
      <w:r w:rsidRPr="00352AE0">
        <w:rPr>
          <w:bCs/>
          <w:iCs/>
          <w:color w:val="000000"/>
          <w:bdr w:val="none" w:sz="0" w:space="0" w:color="auto" w:frame="1"/>
        </w:rPr>
        <w:t>The software must have a simple, user-friendly interfac</w:t>
      </w:r>
      <w:r>
        <w:rPr>
          <w:bCs/>
          <w:iCs/>
          <w:color w:val="000000"/>
          <w:bdr w:val="none" w:sz="0" w:space="0" w:color="auto" w:frame="1"/>
        </w:rPr>
        <w:t>e so clients</w:t>
      </w:r>
      <w:r w:rsidRPr="00352AE0">
        <w:rPr>
          <w:bCs/>
          <w:iCs/>
          <w:color w:val="000000"/>
          <w:bdr w:val="none" w:sz="0" w:space="0" w:color="auto" w:frame="1"/>
        </w:rPr>
        <w:t xml:space="preserve"> can</w:t>
      </w:r>
      <w:r>
        <w:rPr>
          <w:bCs/>
          <w:iCs/>
          <w:color w:val="000000"/>
          <w:bdr w:val="none" w:sz="0" w:space="0" w:color="auto" w:frame="1"/>
        </w:rPr>
        <w:t xml:space="preserve"> </w:t>
      </w:r>
      <w:r w:rsidRPr="00352AE0">
        <w:rPr>
          <w:bCs/>
          <w:iCs/>
          <w:color w:val="000000"/>
          <w:bdr w:val="none" w:sz="0" w:space="0" w:color="auto" w:frame="1"/>
        </w:rPr>
        <w:t>save time and</w:t>
      </w:r>
      <w:r w:rsidR="00692EF5">
        <w:rPr>
          <w:bCs/>
          <w:iCs/>
          <w:color w:val="000000"/>
          <w:bdr w:val="none" w:sz="0" w:space="0" w:color="auto" w:frame="1"/>
        </w:rPr>
        <w:t xml:space="preserve"> </w:t>
      </w:r>
      <w:r w:rsidRPr="00352AE0">
        <w:rPr>
          <w:bCs/>
          <w:iCs/>
          <w:color w:val="000000"/>
          <w:bdr w:val="none" w:sz="0" w:space="0" w:color="auto" w:frame="1"/>
        </w:rPr>
        <w:t>confusion.</w:t>
      </w:r>
      <w:r w:rsidR="00692EF5">
        <w:rPr>
          <w:bCs/>
          <w:iCs/>
          <w:color w:val="000000"/>
          <w:bdr w:val="none" w:sz="0" w:space="0" w:color="auto" w:frame="1"/>
        </w:rPr>
        <w:t xml:space="preserve"> As the project is made using PHP</w:t>
      </w:r>
      <w:r w:rsidRPr="00352AE0">
        <w:rPr>
          <w:bCs/>
          <w:iCs/>
          <w:color w:val="000000"/>
          <w:bdr w:val="none" w:sz="0" w:space="0" w:color="auto" w:frame="1"/>
        </w:rPr>
        <w:t xml:space="preserve">, it has </w:t>
      </w:r>
      <w:r w:rsidR="00692EF5">
        <w:rPr>
          <w:bCs/>
          <w:iCs/>
          <w:color w:val="000000"/>
          <w:bdr w:val="none" w:sz="0" w:space="0" w:color="auto" w:frame="1"/>
        </w:rPr>
        <w:t>fast loading time tha</w:t>
      </w:r>
      <w:r w:rsidRPr="00352AE0">
        <w:rPr>
          <w:bCs/>
          <w:iCs/>
          <w:color w:val="000000"/>
          <w:bdr w:val="none" w:sz="0" w:space="0" w:color="auto" w:frame="1"/>
        </w:rPr>
        <w:t>n the website</w:t>
      </w:r>
      <w:r w:rsidR="00692EF5">
        <w:rPr>
          <w:bCs/>
          <w:iCs/>
          <w:color w:val="000000"/>
          <w:bdr w:val="none" w:sz="0" w:space="0" w:color="auto" w:frame="1"/>
        </w:rPr>
        <w:t xml:space="preserve"> </w:t>
      </w:r>
      <w:r w:rsidRPr="00352AE0">
        <w:rPr>
          <w:bCs/>
          <w:iCs/>
          <w:color w:val="000000"/>
          <w:bdr w:val="none" w:sz="0" w:space="0" w:color="auto" w:frame="1"/>
        </w:rPr>
        <w:t>made using any other language.</w:t>
      </w:r>
    </w:p>
    <w:p w:rsidR="00914494" w:rsidRPr="00352AE0" w:rsidRDefault="00914494" w:rsidP="00914494">
      <w:pPr>
        <w:shd w:val="clear" w:color="auto" w:fill="FFFFFF"/>
        <w:spacing w:line="360" w:lineRule="auto"/>
        <w:ind w:left="360"/>
        <w:jc w:val="both"/>
        <w:rPr>
          <w:bCs/>
          <w:iCs/>
          <w:color w:val="000000"/>
          <w:bdr w:val="none" w:sz="0" w:space="0" w:color="auto" w:frame="1"/>
        </w:rPr>
      </w:pPr>
    </w:p>
    <w:p w:rsidR="007741C4" w:rsidRPr="008F3830" w:rsidRDefault="007741C4" w:rsidP="007741C4">
      <w:pPr>
        <w:shd w:val="clear" w:color="auto" w:fill="FFFFFF"/>
        <w:jc w:val="both"/>
        <w:rPr>
          <w:color w:val="000000"/>
          <w:sz w:val="28"/>
          <w:szCs w:val="28"/>
        </w:rPr>
      </w:pPr>
      <w:r w:rsidRPr="008F3830">
        <w:rPr>
          <w:b/>
          <w:bCs/>
          <w:iCs/>
          <w:color w:val="000000"/>
          <w:sz w:val="28"/>
          <w:szCs w:val="28"/>
          <w:bdr w:val="none" w:sz="0" w:space="0" w:color="auto" w:frame="1"/>
        </w:rPr>
        <w:t> Reliability</w:t>
      </w:r>
    </w:p>
    <w:p w:rsidR="007741C4" w:rsidRPr="00ED597B" w:rsidRDefault="007741C4" w:rsidP="007741C4">
      <w:pPr>
        <w:shd w:val="clear" w:color="auto" w:fill="FFFFFF"/>
        <w:jc w:val="both"/>
        <w:rPr>
          <w:color w:val="000000"/>
          <w:szCs w:val="28"/>
        </w:rPr>
      </w:pPr>
    </w:p>
    <w:p w:rsidR="007741C4" w:rsidRPr="00ED597B" w:rsidRDefault="007741C4" w:rsidP="007741C4">
      <w:pPr>
        <w:shd w:val="clear" w:color="auto" w:fill="FFFFFF"/>
        <w:spacing w:line="360" w:lineRule="auto"/>
        <w:rPr>
          <w:color w:val="000000"/>
          <w:szCs w:val="28"/>
        </w:rPr>
      </w:pPr>
      <w:r w:rsidRPr="00ED597B">
        <w:rPr>
          <w:color w:val="000000"/>
          <w:szCs w:val="28"/>
          <w:bdr w:val="none" w:sz="0" w:space="0" w:color="auto" w:frame="1"/>
        </w:rPr>
        <w:t>The system is more reliable because of the qualities that are inherited from</w:t>
      </w:r>
      <w:r>
        <w:rPr>
          <w:color w:val="000000"/>
          <w:szCs w:val="28"/>
          <w:bdr w:val="none" w:sz="0" w:space="0" w:color="auto" w:frame="1"/>
        </w:rPr>
        <w:t xml:space="preserve"> the chosen </w:t>
      </w:r>
      <w:r w:rsidRPr="00ED597B">
        <w:rPr>
          <w:color w:val="000000"/>
          <w:szCs w:val="28"/>
          <w:bdr w:val="none" w:sz="0" w:space="0" w:color="auto" w:frame="1"/>
        </w:rPr>
        <w:t xml:space="preserve">platform </w:t>
      </w:r>
      <w:r w:rsidR="00692EF5">
        <w:rPr>
          <w:color w:val="000000"/>
          <w:szCs w:val="28"/>
          <w:bdr w:val="none" w:sz="0" w:space="0" w:color="auto" w:frame="1"/>
        </w:rPr>
        <w:t>PHP. The code built by using PHP</w:t>
      </w:r>
      <w:r w:rsidRPr="00ED597B">
        <w:rPr>
          <w:color w:val="000000"/>
          <w:szCs w:val="28"/>
          <w:bdr w:val="none" w:sz="0" w:space="0" w:color="auto" w:frame="1"/>
        </w:rPr>
        <w:t xml:space="preserve"> is more reliable.</w:t>
      </w:r>
    </w:p>
    <w:p w:rsidR="00F40A00" w:rsidRDefault="00F40A00" w:rsidP="007741C4">
      <w:pPr>
        <w:shd w:val="clear" w:color="auto" w:fill="FFFFFF"/>
        <w:jc w:val="both"/>
        <w:rPr>
          <w:b/>
          <w:bCs/>
          <w:color w:val="FFFFFF"/>
          <w:sz w:val="28"/>
          <w:szCs w:val="28"/>
          <w:bdr w:val="none" w:sz="0" w:space="0" w:color="auto" w:frame="1"/>
        </w:rPr>
      </w:pPr>
    </w:p>
    <w:p w:rsidR="00914494" w:rsidRDefault="00914494" w:rsidP="007741C4">
      <w:pPr>
        <w:shd w:val="clear" w:color="auto" w:fill="FFFFFF"/>
        <w:jc w:val="both"/>
        <w:rPr>
          <w:b/>
          <w:bCs/>
          <w:color w:val="FFFFFF"/>
          <w:sz w:val="28"/>
          <w:szCs w:val="28"/>
          <w:bdr w:val="none" w:sz="0" w:space="0" w:color="auto" w:frame="1"/>
        </w:rPr>
      </w:pPr>
    </w:p>
    <w:p w:rsidR="00914494" w:rsidRPr="00F40A00" w:rsidRDefault="00914494" w:rsidP="007741C4">
      <w:pPr>
        <w:shd w:val="clear" w:color="auto" w:fill="FFFFFF"/>
        <w:jc w:val="both"/>
        <w:rPr>
          <w:b/>
          <w:bCs/>
          <w:color w:val="FFFFFF"/>
          <w:sz w:val="28"/>
          <w:szCs w:val="28"/>
          <w:bdr w:val="none" w:sz="0" w:space="0" w:color="auto" w:frame="1"/>
        </w:rPr>
      </w:pPr>
    </w:p>
    <w:p w:rsidR="007741C4" w:rsidRPr="008F3830" w:rsidRDefault="007741C4" w:rsidP="007741C4">
      <w:pPr>
        <w:shd w:val="clear" w:color="auto" w:fill="FFFFFF"/>
        <w:jc w:val="both"/>
        <w:rPr>
          <w:color w:val="000000"/>
          <w:sz w:val="28"/>
          <w:szCs w:val="28"/>
        </w:rPr>
      </w:pPr>
      <w:r w:rsidRPr="008F3830">
        <w:rPr>
          <w:b/>
          <w:bCs/>
          <w:iCs/>
          <w:color w:val="000000"/>
          <w:sz w:val="28"/>
          <w:szCs w:val="28"/>
          <w:bdr w:val="none" w:sz="0" w:space="0" w:color="auto" w:frame="1"/>
        </w:rPr>
        <w:lastRenderedPageBreak/>
        <w:t>Supportability</w:t>
      </w:r>
    </w:p>
    <w:p w:rsidR="007741C4" w:rsidRPr="001F5C88" w:rsidRDefault="007741C4" w:rsidP="007741C4">
      <w:pPr>
        <w:shd w:val="clear" w:color="auto" w:fill="FFFFFF"/>
        <w:jc w:val="both"/>
        <w:rPr>
          <w:color w:val="000000"/>
          <w:sz w:val="28"/>
          <w:szCs w:val="28"/>
        </w:rPr>
      </w:pPr>
      <w:r w:rsidRPr="00700DDC">
        <w:rPr>
          <w:b/>
          <w:bCs/>
          <w:color w:val="000000"/>
          <w:sz w:val="28"/>
          <w:szCs w:val="28"/>
          <w:bdr w:val="none" w:sz="0" w:space="0" w:color="auto" w:frame="1"/>
        </w:rPr>
        <w:t> </w:t>
      </w:r>
    </w:p>
    <w:p w:rsidR="00692EF5" w:rsidRDefault="007741C4" w:rsidP="007741C4">
      <w:pPr>
        <w:shd w:val="clear" w:color="auto" w:fill="FFFFFF"/>
        <w:spacing w:line="360" w:lineRule="auto"/>
        <w:jc w:val="both"/>
        <w:rPr>
          <w:color w:val="000000"/>
          <w:sz w:val="28"/>
          <w:szCs w:val="28"/>
        </w:rPr>
      </w:pPr>
      <w:r w:rsidRPr="00700DDC">
        <w:rPr>
          <w:color w:val="000000"/>
          <w:sz w:val="28"/>
          <w:szCs w:val="28"/>
          <w:bdr w:val="none" w:sz="0" w:space="0" w:color="auto" w:frame="1"/>
        </w:rPr>
        <w:t> </w:t>
      </w:r>
      <w:r w:rsidRPr="00ED597B">
        <w:rPr>
          <w:color w:val="000000"/>
          <w:szCs w:val="28"/>
          <w:bdr w:val="none" w:sz="0" w:space="0" w:color="auto" w:frame="1"/>
        </w:rPr>
        <w:t>The system is designed to be the cross platform supportable. The system is</w:t>
      </w:r>
      <w:r w:rsidR="00692EF5">
        <w:rPr>
          <w:color w:val="000000"/>
          <w:szCs w:val="28"/>
          <w:bdr w:val="none" w:sz="0" w:space="0" w:color="auto" w:frame="1"/>
        </w:rPr>
        <w:t xml:space="preserve"> </w:t>
      </w:r>
      <w:r w:rsidRPr="00ED597B">
        <w:rPr>
          <w:color w:val="000000"/>
          <w:szCs w:val="28"/>
          <w:bdr w:val="none" w:sz="0" w:space="0" w:color="auto" w:frame="1"/>
        </w:rPr>
        <w:t>supported on a wide range of hardware and any software platform. This</w:t>
      </w:r>
      <w:r w:rsidR="00692EF5">
        <w:rPr>
          <w:color w:val="000000"/>
          <w:szCs w:val="28"/>
          <w:bdr w:val="none" w:sz="0" w:space="0" w:color="auto" w:frame="1"/>
        </w:rPr>
        <w:t xml:space="preserve"> </w:t>
      </w:r>
      <w:r w:rsidRPr="00ED597B">
        <w:rPr>
          <w:color w:val="000000"/>
          <w:szCs w:val="28"/>
          <w:bdr w:val="none" w:sz="0" w:space="0" w:color="auto" w:frame="1"/>
        </w:rPr>
        <w:t>applicatio</w:t>
      </w:r>
      <w:r w:rsidR="00692EF5">
        <w:rPr>
          <w:color w:val="000000"/>
          <w:szCs w:val="28"/>
          <w:bdr w:val="none" w:sz="0" w:space="0" w:color="auto" w:frame="1"/>
        </w:rPr>
        <w:t xml:space="preserve">n is being developed using </w:t>
      </w:r>
      <w:proofErr w:type="spellStart"/>
      <w:r w:rsidR="00692EF5">
        <w:rPr>
          <w:color w:val="000000"/>
          <w:szCs w:val="28"/>
          <w:bdr w:val="none" w:sz="0" w:space="0" w:color="auto" w:frame="1"/>
        </w:rPr>
        <w:t>wamp</w:t>
      </w:r>
      <w:proofErr w:type="spellEnd"/>
      <w:r w:rsidRPr="00ED597B">
        <w:rPr>
          <w:color w:val="000000"/>
          <w:szCs w:val="28"/>
          <w:bdr w:val="none" w:sz="0" w:space="0" w:color="auto" w:frame="1"/>
        </w:rPr>
        <w:t>, hence it is extremely portable.</w:t>
      </w:r>
    </w:p>
    <w:p w:rsidR="00F40A00" w:rsidRPr="00692EF5" w:rsidRDefault="00F40A00" w:rsidP="007741C4">
      <w:pPr>
        <w:shd w:val="clear" w:color="auto" w:fill="FFFFFF"/>
        <w:spacing w:line="360" w:lineRule="auto"/>
        <w:jc w:val="both"/>
        <w:rPr>
          <w:color w:val="000000"/>
          <w:sz w:val="28"/>
          <w:szCs w:val="28"/>
        </w:rPr>
      </w:pPr>
    </w:p>
    <w:p w:rsidR="007741C4" w:rsidRPr="008F3830" w:rsidRDefault="007741C4" w:rsidP="007741C4">
      <w:pPr>
        <w:shd w:val="clear" w:color="auto" w:fill="FFFFFF"/>
        <w:jc w:val="both"/>
        <w:rPr>
          <w:color w:val="000000"/>
          <w:sz w:val="28"/>
          <w:szCs w:val="28"/>
        </w:rPr>
      </w:pPr>
      <w:r w:rsidRPr="008F3830">
        <w:rPr>
          <w:b/>
          <w:bCs/>
          <w:iCs/>
          <w:color w:val="000000"/>
          <w:sz w:val="28"/>
          <w:szCs w:val="28"/>
          <w:bdr w:val="none" w:sz="0" w:space="0" w:color="auto" w:frame="1"/>
        </w:rPr>
        <w:t> Implementation</w:t>
      </w:r>
    </w:p>
    <w:p w:rsidR="007741C4" w:rsidRPr="001F5C88" w:rsidRDefault="007741C4" w:rsidP="007741C4">
      <w:pPr>
        <w:shd w:val="clear" w:color="auto" w:fill="FFFFFF"/>
        <w:jc w:val="both"/>
        <w:rPr>
          <w:color w:val="000000"/>
          <w:sz w:val="28"/>
          <w:szCs w:val="28"/>
        </w:rPr>
      </w:pPr>
    </w:p>
    <w:p w:rsidR="007741C4" w:rsidRPr="00ED597B" w:rsidRDefault="007741C4" w:rsidP="007741C4">
      <w:pPr>
        <w:shd w:val="clear" w:color="auto" w:fill="FFFFFF"/>
        <w:spacing w:line="360" w:lineRule="auto"/>
        <w:jc w:val="both"/>
        <w:rPr>
          <w:color w:val="000000"/>
          <w:szCs w:val="28"/>
        </w:rPr>
      </w:pPr>
      <w:r w:rsidRPr="00ED597B">
        <w:rPr>
          <w:color w:val="000000"/>
          <w:szCs w:val="28"/>
          <w:bdr w:val="none" w:sz="0" w:space="0" w:color="auto" w:frame="1"/>
        </w:rPr>
        <w:t>The system is implemented in we</w:t>
      </w:r>
      <w:r w:rsidR="00692EF5">
        <w:rPr>
          <w:color w:val="000000"/>
          <w:szCs w:val="28"/>
          <w:bdr w:val="none" w:sz="0" w:space="0" w:color="auto" w:frame="1"/>
        </w:rPr>
        <w:t xml:space="preserve">b environment. The </w:t>
      </w:r>
      <w:proofErr w:type="spellStart"/>
      <w:r w:rsidR="00692EF5">
        <w:rPr>
          <w:color w:val="000000"/>
          <w:szCs w:val="28"/>
          <w:bdr w:val="none" w:sz="0" w:space="0" w:color="auto" w:frame="1"/>
        </w:rPr>
        <w:t>wamp</w:t>
      </w:r>
      <w:proofErr w:type="spellEnd"/>
      <w:r w:rsidRPr="00ED597B">
        <w:rPr>
          <w:color w:val="000000"/>
          <w:szCs w:val="28"/>
          <w:bdr w:val="none" w:sz="0" w:space="0" w:color="auto" w:frame="1"/>
        </w:rPr>
        <w:t xml:space="preserve"> is used as</w:t>
      </w:r>
      <w:r w:rsidR="00692EF5">
        <w:rPr>
          <w:color w:val="000000"/>
          <w:szCs w:val="28"/>
          <w:bdr w:val="none" w:sz="0" w:space="0" w:color="auto" w:frame="1"/>
        </w:rPr>
        <w:t xml:space="preserve"> </w:t>
      </w:r>
      <w:r w:rsidRPr="00ED597B">
        <w:rPr>
          <w:color w:val="000000"/>
          <w:szCs w:val="28"/>
          <w:bdr w:val="none" w:sz="0" w:space="0" w:color="auto" w:frame="1"/>
        </w:rPr>
        <w:t xml:space="preserve">the web server and windows </w:t>
      </w:r>
      <w:proofErr w:type="spellStart"/>
      <w:r w:rsidRPr="00ED597B">
        <w:rPr>
          <w:color w:val="000000"/>
          <w:szCs w:val="28"/>
          <w:bdr w:val="none" w:sz="0" w:space="0" w:color="auto" w:frame="1"/>
        </w:rPr>
        <w:t>xp</w:t>
      </w:r>
      <w:proofErr w:type="spellEnd"/>
      <w:r w:rsidRPr="00ED597B">
        <w:rPr>
          <w:color w:val="000000"/>
          <w:szCs w:val="28"/>
          <w:bdr w:val="none" w:sz="0" w:space="0" w:color="auto" w:frame="1"/>
        </w:rPr>
        <w:t>/vista/7</w:t>
      </w:r>
      <w:r w:rsidR="00692EF5">
        <w:rPr>
          <w:color w:val="000000"/>
          <w:szCs w:val="28"/>
          <w:bdr w:val="none" w:sz="0" w:space="0" w:color="auto" w:frame="1"/>
        </w:rPr>
        <w:t xml:space="preserve"> and above </w:t>
      </w:r>
      <w:r w:rsidRPr="00ED597B">
        <w:rPr>
          <w:color w:val="000000"/>
          <w:szCs w:val="28"/>
          <w:bdr w:val="none" w:sz="0" w:space="0" w:color="auto" w:frame="1"/>
        </w:rPr>
        <w:t>is used as the platform</w:t>
      </w:r>
      <w:r>
        <w:rPr>
          <w:color w:val="000000"/>
          <w:szCs w:val="28"/>
          <w:bdr w:val="none" w:sz="0" w:space="0" w:color="auto" w:frame="1"/>
        </w:rPr>
        <w:t>.</w:t>
      </w:r>
    </w:p>
    <w:p w:rsidR="007741C4" w:rsidRPr="008F3830" w:rsidRDefault="007741C4" w:rsidP="007741C4">
      <w:pPr>
        <w:shd w:val="clear" w:color="auto" w:fill="FFFFFF"/>
        <w:jc w:val="both"/>
        <w:rPr>
          <w:color w:val="000000"/>
          <w:sz w:val="28"/>
          <w:szCs w:val="28"/>
        </w:rPr>
      </w:pPr>
      <w:r w:rsidRPr="008F3830">
        <w:rPr>
          <w:b/>
          <w:bCs/>
          <w:iCs/>
          <w:color w:val="000000"/>
          <w:sz w:val="28"/>
          <w:szCs w:val="28"/>
          <w:bdr w:val="none" w:sz="0" w:space="0" w:color="auto" w:frame="1"/>
        </w:rPr>
        <w:t> Interface</w:t>
      </w:r>
    </w:p>
    <w:p w:rsidR="007741C4" w:rsidRPr="001F5C88" w:rsidRDefault="007741C4" w:rsidP="007741C4">
      <w:pPr>
        <w:shd w:val="clear" w:color="auto" w:fill="FFFFFF"/>
        <w:jc w:val="both"/>
        <w:rPr>
          <w:color w:val="000000"/>
          <w:sz w:val="28"/>
          <w:szCs w:val="28"/>
        </w:rPr>
      </w:pPr>
      <w:r w:rsidRPr="00700DDC">
        <w:rPr>
          <w:color w:val="000000"/>
          <w:sz w:val="28"/>
          <w:szCs w:val="28"/>
          <w:bdr w:val="none" w:sz="0" w:space="0" w:color="auto" w:frame="1"/>
        </w:rPr>
        <w:t> </w:t>
      </w:r>
    </w:p>
    <w:p w:rsidR="007741C4" w:rsidRPr="00ED597B" w:rsidRDefault="007741C4" w:rsidP="007741C4">
      <w:pPr>
        <w:shd w:val="clear" w:color="auto" w:fill="FFFFFF"/>
        <w:spacing w:line="360" w:lineRule="auto"/>
        <w:jc w:val="both"/>
        <w:rPr>
          <w:color w:val="000000"/>
          <w:szCs w:val="28"/>
        </w:rPr>
      </w:pPr>
      <w:r w:rsidRPr="00ED597B">
        <w:rPr>
          <w:color w:val="000000"/>
          <w:szCs w:val="28"/>
          <w:bdr w:val="none" w:sz="0" w:space="0" w:color="auto" w:frame="1"/>
        </w:rPr>
        <w:t>The user interface is based on the web browser. The application is developed</w:t>
      </w:r>
      <w:r w:rsidR="00692EF5">
        <w:rPr>
          <w:color w:val="000000"/>
          <w:szCs w:val="28"/>
          <w:bdr w:val="none" w:sz="0" w:space="0" w:color="auto" w:frame="1"/>
        </w:rPr>
        <w:t xml:space="preserve"> using PHP</w:t>
      </w:r>
      <w:r w:rsidRPr="00ED597B">
        <w:rPr>
          <w:color w:val="000000"/>
          <w:szCs w:val="28"/>
          <w:bdr w:val="none" w:sz="0" w:space="0" w:color="auto" w:frame="1"/>
        </w:rPr>
        <w:t xml:space="preserve"> and HTML.</w:t>
      </w:r>
      <w:r w:rsidR="00692EF5">
        <w:rPr>
          <w:color w:val="000000"/>
          <w:szCs w:val="28"/>
          <w:bdr w:val="none" w:sz="0" w:space="0" w:color="auto" w:frame="1"/>
        </w:rPr>
        <w:t xml:space="preserve"> </w:t>
      </w:r>
      <w:r w:rsidRPr="00ED597B">
        <w:rPr>
          <w:color w:val="000000"/>
          <w:szCs w:val="28"/>
          <w:bdr w:val="none" w:sz="0" w:space="0" w:color="auto" w:frame="1"/>
        </w:rPr>
        <w:t>The Interface design is aimed at a flexible front-end communication to provide</w:t>
      </w:r>
      <w:r w:rsidR="00692EF5">
        <w:rPr>
          <w:color w:val="000000"/>
          <w:szCs w:val="28"/>
          <w:bdr w:val="none" w:sz="0" w:space="0" w:color="auto" w:frame="1"/>
        </w:rPr>
        <w:t xml:space="preserve"> </w:t>
      </w:r>
      <w:r w:rsidRPr="00ED597B">
        <w:rPr>
          <w:color w:val="000000"/>
          <w:szCs w:val="28"/>
          <w:bdr w:val="none" w:sz="0" w:space="0" w:color="auto" w:frame="1"/>
        </w:rPr>
        <w:t>the user with clear information in navigat</w:t>
      </w:r>
      <w:r w:rsidR="00692EF5">
        <w:rPr>
          <w:color w:val="000000"/>
          <w:szCs w:val="28"/>
          <w:bdr w:val="none" w:sz="0" w:space="0" w:color="auto" w:frame="1"/>
        </w:rPr>
        <w:t xml:space="preserve">ing a user-friendly interface as </w:t>
      </w:r>
      <w:r w:rsidRPr="00ED597B">
        <w:rPr>
          <w:color w:val="000000"/>
          <w:szCs w:val="28"/>
          <w:bdr w:val="none" w:sz="0" w:space="0" w:color="auto" w:frame="1"/>
        </w:rPr>
        <w:t>planned.</w:t>
      </w:r>
    </w:p>
    <w:p w:rsidR="007741C4" w:rsidRPr="00692EF5" w:rsidRDefault="007741C4" w:rsidP="007741C4">
      <w:pPr>
        <w:shd w:val="clear" w:color="auto" w:fill="FFFFFF"/>
        <w:jc w:val="both"/>
        <w:rPr>
          <w:b/>
          <w:bCs/>
          <w:iCs/>
          <w:color w:val="000000"/>
          <w:sz w:val="28"/>
          <w:szCs w:val="28"/>
          <w:bdr w:val="none" w:sz="0" w:space="0" w:color="auto" w:frame="1"/>
        </w:rPr>
      </w:pPr>
    </w:p>
    <w:p w:rsidR="007741C4" w:rsidRPr="00692EF5" w:rsidRDefault="007741C4" w:rsidP="007741C4">
      <w:pPr>
        <w:shd w:val="clear" w:color="auto" w:fill="FFFFFF"/>
        <w:jc w:val="both"/>
        <w:rPr>
          <w:color w:val="000000"/>
          <w:sz w:val="28"/>
          <w:szCs w:val="28"/>
        </w:rPr>
      </w:pPr>
      <w:r>
        <w:rPr>
          <w:b/>
          <w:bCs/>
          <w:iCs/>
          <w:color w:val="000000"/>
          <w:sz w:val="28"/>
          <w:szCs w:val="28"/>
          <w:bdr w:val="none" w:sz="0" w:space="0" w:color="auto" w:frame="1"/>
        </w:rPr>
        <w:t>2.</w:t>
      </w:r>
      <w:r w:rsidR="007349D7">
        <w:rPr>
          <w:b/>
          <w:bCs/>
          <w:iCs/>
          <w:color w:val="000000"/>
          <w:sz w:val="28"/>
          <w:szCs w:val="28"/>
          <w:bdr w:val="none" w:sz="0" w:space="0" w:color="auto" w:frame="1"/>
        </w:rPr>
        <w:t>4</w:t>
      </w:r>
      <w:r w:rsidRPr="008F3830">
        <w:rPr>
          <w:b/>
          <w:bCs/>
          <w:iCs/>
          <w:color w:val="000000"/>
          <w:sz w:val="28"/>
          <w:szCs w:val="28"/>
          <w:bdr w:val="none" w:sz="0" w:space="0" w:color="auto" w:frame="1"/>
        </w:rPr>
        <w:t xml:space="preserve"> Performance Requirements</w:t>
      </w:r>
      <w:r w:rsidR="00692EF5">
        <w:rPr>
          <w:b/>
          <w:bCs/>
          <w:iCs/>
          <w:color w:val="000000"/>
          <w:sz w:val="28"/>
          <w:szCs w:val="28"/>
          <w:bdr w:val="none" w:sz="0" w:space="0" w:color="auto" w:frame="1"/>
        </w:rPr>
        <w:t>:</w:t>
      </w:r>
    </w:p>
    <w:p w:rsidR="007741C4" w:rsidRPr="001F5C88" w:rsidRDefault="007741C4" w:rsidP="007741C4">
      <w:pPr>
        <w:shd w:val="clear" w:color="auto" w:fill="FFFFFF"/>
        <w:jc w:val="both"/>
        <w:rPr>
          <w:color w:val="000000"/>
          <w:sz w:val="28"/>
          <w:szCs w:val="28"/>
        </w:rPr>
      </w:pPr>
    </w:p>
    <w:p w:rsidR="007741C4" w:rsidRPr="00ED597B" w:rsidRDefault="007741C4" w:rsidP="00692EF5">
      <w:pPr>
        <w:numPr>
          <w:ilvl w:val="0"/>
          <w:numId w:val="18"/>
        </w:numPr>
        <w:shd w:val="clear" w:color="auto" w:fill="FFFFFF"/>
        <w:suppressAutoHyphens/>
        <w:spacing w:line="276" w:lineRule="auto"/>
        <w:ind w:left="720"/>
        <w:jc w:val="both"/>
        <w:rPr>
          <w:color w:val="000000"/>
          <w:szCs w:val="28"/>
        </w:rPr>
      </w:pPr>
      <w:r w:rsidRPr="00ED597B">
        <w:rPr>
          <w:color w:val="000000"/>
          <w:szCs w:val="28"/>
          <w:bdr w:val="none" w:sz="0" w:space="0" w:color="auto" w:frame="1"/>
        </w:rPr>
        <w:t>The completely separate business logic</w:t>
      </w:r>
      <w:r w:rsidR="00692EF5">
        <w:rPr>
          <w:color w:val="000000"/>
          <w:szCs w:val="28"/>
          <w:bdr w:val="none" w:sz="0" w:space="0" w:color="auto" w:frame="1"/>
        </w:rPr>
        <w:t xml:space="preserve"> at server side from the client </w:t>
      </w:r>
      <w:r w:rsidRPr="00ED597B">
        <w:rPr>
          <w:color w:val="000000"/>
          <w:szCs w:val="28"/>
          <w:bdr w:val="none" w:sz="0" w:space="0" w:color="auto" w:frame="1"/>
        </w:rPr>
        <w:t>interface ensures good performance.</w:t>
      </w:r>
    </w:p>
    <w:p w:rsidR="007741C4" w:rsidRPr="00ED597B" w:rsidRDefault="007741C4" w:rsidP="00692EF5">
      <w:pPr>
        <w:shd w:val="clear" w:color="auto" w:fill="FFFFFF"/>
        <w:spacing w:line="276" w:lineRule="auto"/>
        <w:jc w:val="both"/>
        <w:rPr>
          <w:color w:val="000000"/>
          <w:szCs w:val="28"/>
        </w:rPr>
      </w:pPr>
    </w:p>
    <w:p w:rsidR="007741C4" w:rsidRPr="00ED597B" w:rsidRDefault="007741C4" w:rsidP="00692EF5">
      <w:pPr>
        <w:numPr>
          <w:ilvl w:val="0"/>
          <w:numId w:val="18"/>
        </w:numPr>
        <w:shd w:val="clear" w:color="auto" w:fill="FFFFFF"/>
        <w:suppressAutoHyphens/>
        <w:spacing w:line="276" w:lineRule="auto"/>
        <w:ind w:left="720"/>
        <w:jc w:val="both"/>
        <w:rPr>
          <w:color w:val="000000"/>
          <w:szCs w:val="28"/>
        </w:rPr>
      </w:pPr>
      <w:r w:rsidRPr="00ED597B">
        <w:rPr>
          <w:color w:val="000000"/>
          <w:szCs w:val="28"/>
          <w:bdr w:val="none" w:sz="0" w:space="0" w:color="auto" w:frame="1"/>
        </w:rPr>
        <w:t>The system exhibits high performance because it is well optimized. The</w:t>
      </w:r>
      <w:r w:rsidR="00692EF5">
        <w:rPr>
          <w:color w:val="000000"/>
          <w:szCs w:val="28"/>
          <w:bdr w:val="none" w:sz="0" w:space="0" w:color="auto" w:frame="1"/>
        </w:rPr>
        <w:t xml:space="preserve"> </w:t>
      </w:r>
      <w:r w:rsidRPr="00ED597B">
        <w:rPr>
          <w:color w:val="000000"/>
          <w:szCs w:val="28"/>
          <w:bdr w:val="none" w:sz="0" w:space="0" w:color="auto" w:frame="1"/>
        </w:rPr>
        <w:t>business logic is clearly separate from the User Interface.</w:t>
      </w:r>
    </w:p>
    <w:p w:rsidR="007741C4" w:rsidRPr="00ED597B" w:rsidRDefault="007741C4" w:rsidP="00692EF5">
      <w:pPr>
        <w:shd w:val="clear" w:color="auto" w:fill="FFFFFF"/>
        <w:spacing w:line="276" w:lineRule="auto"/>
        <w:jc w:val="both"/>
        <w:rPr>
          <w:color w:val="000000"/>
          <w:szCs w:val="28"/>
        </w:rPr>
      </w:pPr>
      <w:r w:rsidRPr="00ED597B">
        <w:rPr>
          <w:color w:val="000000"/>
          <w:szCs w:val="28"/>
          <w:bdr w:val="none" w:sz="0" w:space="0" w:color="auto" w:frame="1"/>
        </w:rPr>
        <w:t> </w:t>
      </w:r>
    </w:p>
    <w:p w:rsidR="007741C4" w:rsidRPr="00ED597B" w:rsidRDefault="007741C4" w:rsidP="00692EF5">
      <w:pPr>
        <w:numPr>
          <w:ilvl w:val="0"/>
          <w:numId w:val="18"/>
        </w:numPr>
        <w:shd w:val="clear" w:color="auto" w:fill="FFFFFF"/>
        <w:suppressAutoHyphens/>
        <w:spacing w:line="276" w:lineRule="auto"/>
        <w:ind w:left="720"/>
        <w:jc w:val="both"/>
        <w:rPr>
          <w:color w:val="000000"/>
          <w:szCs w:val="28"/>
        </w:rPr>
      </w:pPr>
      <w:r w:rsidRPr="00ED597B">
        <w:rPr>
          <w:color w:val="000000"/>
          <w:szCs w:val="28"/>
          <w:bdr w:val="none" w:sz="0" w:space="0" w:color="auto" w:frame="1"/>
        </w:rPr>
        <w:t>The response to the user is within seconds, providing all the information at a</w:t>
      </w:r>
      <w:r w:rsidR="00692EF5">
        <w:rPr>
          <w:color w:val="000000"/>
          <w:szCs w:val="28"/>
          <w:bdr w:val="none" w:sz="0" w:space="0" w:color="auto" w:frame="1"/>
        </w:rPr>
        <w:t xml:space="preserve"> </w:t>
      </w:r>
      <w:r w:rsidRPr="00ED597B">
        <w:rPr>
          <w:color w:val="000000"/>
          <w:szCs w:val="28"/>
          <w:bdr w:val="none" w:sz="0" w:space="0" w:color="auto" w:frame="1"/>
        </w:rPr>
        <w:t>glance.</w:t>
      </w:r>
    </w:p>
    <w:p w:rsidR="007F56C9" w:rsidRPr="004C2D3E" w:rsidRDefault="007F56C9" w:rsidP="007F56C9">
      <w:pPr>
        <w:spacing w:line="240" w:lineRule="exact"/>
        <w:rPr>
          <w:rFonts w:eastAsia="Times New Roman"/>
        </w:rPr>
      </w:pPr>
    </w:p>
    <w:p w:rsidR="00692EF5" w:rsidRPr="00692EF5" w:rsidRDefault="007349D7" w:rsidP="00692EF5">
      <w:pPr>
        <w:tabs>
          <w:tab w:val="left" w:pos="480"/>
        </w:tabs>
        <w:spacing w:line="0" w:lineRule="atLeast"/>
        <w:jc w:val="both"/>
        <w:rPr>
          <w:rFonts w:eastAsia="Times New Roman"/>
          <w:b/>
          <w:sz w:val="28"/>
          <w:szCs w:val="28"/>
        </w:rPr>
      </w:pPr>
      <w:r>
        <w:rPr>
          <w:rFonts w:eastAsia="Times New Roman"/>
          <w:b/>
          <w:sz w:val="28"/>
          <w:szCs w:val="28"/>
        </w:rPr>
        <w:t>2.5</w:t>
      </w:r>
      <w:r w:rsidR="00692EF5">
        <w:rPr>
          <w:rFonts w:eastAsia="Times New Roman"/>
          <w:b/>
          <w:sz w:val="28"/>
          <w:szCs w:val="28"/>
        </w:rPr>
        <w:t xml:space="preserve"> Software Requirements:</w:t>
      </w:r>
    </w:p>
    <w:p w:rsidR="00995451" w:rsidRPr="004C2D3E" w:rsidRDefault="00995451" w:rsidP="00995451">
      <w:pPr>
        <w:numPr>
          <w:ilvl w:val="0"/>
          <w:numId w:val="13"/>
        </w:numPr>
        <w:spacing w:before="120" w:after="120" w:line="360" w:lineRule="auto"/>
        <w:jc w:val="both"/>
      </w:pPr>
      <w:r w:rsidRPr="004C2D3E">
        <w:t xml:space="preserve">Operating System           </w:t>
      </w:r>
      <w:r w:rsidR="00692EF5">
        <w:t xml:space="preserve"> </w:t>
      </w:r>
      <w:r w:rsidRPr="004C2D3E">
        <w:t xml:space="preserve"> </w:t>
      </w:r>
      <w:r w:rsidR="00914494">
        <w:t xml:space="preserve">  </w:t>
      </w:r>
      <w:r w:rsidRPr="004C2D3E">
        <w:t xml:space="preserve"> :     32bit Operating system</w:t>
      </w:r>
    </w:p>
    <w:p w:rsidR="00995451" w:rsidRPr="004C2D3E" w:rsidRDefault="00995451" w:rsidP="00995451">
      <w:pPr>
        <w:numPr>
          <w:ilvl w:val="0"/>
          <w:numId w:val="13"/>
        </w:numPr>
        <w:spacing w:before="120" w:after="120" w:line="360" w:lineRule="auto"/>
        <w:jc w:val="both"/>
      </w:pPr>
      <w:r w:rsidRPr="004C2D3E">
        <w:t xml:space="preserve">Web Server                    </w:t>
      </w:r>
      <w:r w:rsidR="00692EF5">
        <w:t xml:space="preserve"> </w:t>
      </w:r>
      <w:r w:rsidRPr="004C2D3E">
        <w:t xml:space="preserve">  </w:t>
      </w:r>
      <w:r w:rsidR="00914494">
        <w:t xml:space="preserve"> </w:t>
      </w:r>
      <w:r w:rsidRPr="004C2D3E">
        <w:t xml:space="preserve"> :     WAMP Server</w:t>
      </w:r>
    </w:p>
    <w:p w:rsidR="00995451" w:rsidRPr="004C2D3E" w:rsidRDefault="00995451" w:rsidP="00995451">
      <w:pPr>
        <w:numPr>
          <w:ilvl w:val="0"/>
          <w:numId w:val="13"/>
        </w:numPr>
        <w:spacing w:before="120" w:after="120" w:line="360" w:lineRule="auto"/>
        <w:jc w:val="both"/>
      </w:pPr>
      <w:r w:rsidRPr="004C2D3E">
        <w:t xml:space="preserve">Web Browser                  </w:t>
      </w:r>
      <w:r w:rsidR="00692EF5">
        <w:t xml:space="preserve"> </w:t>
      </w:r>
      <w:r w:rsidRPr="004C2D3E">
        <w:t xml:space="preserve"> </w:t>
      </w:r>
      <w:r w:rsidR="00914494">
        <w:t xml:space="preserve"> </w:t>
      </w:r>
      <w:r w:rsidRPr="004C2D3E">
        <w:t xml:space="preserve"> :     Internet Explorer</w:t>
      </w:r>
    </w:p>
    <w:p w:rsidR="00995451" w:rsidRPr="004C2D3E" w:rsidRDefault="00995451" w:rsidP="00995451">
      <w:pPr>
        <w:numPr>
          <w:ilvl w:val="0"/>
          <w:numId w:val="13"/>
        </w:numPr>
        <w:spacing w:before="120" w:after="120" w:line="360" w:lineRule="auto"/>
        <w:jc w:val="both"/>
      </w:pPr>
      <w:r w:rsidRPr="004C2D3E">
        <w:t xml:space="preserve">Front-End                     </w:t>
      </w:r>
      <w:r w:rsidR="00692EF5">
        <w:t xml:space="preserve"> </w:t>
      </w:r>
      <w:r w:rsidRPr="004C2D3E">
        <w:t xml:space="preserve">  </w:t>
      </w:r>
      <w:r w:rsidR="00914494">
        <w:t xml:space="preserve"> </w:t>
      </w:r>
      <w:r w:rsidRPr="004C2D3E">
        <w:t xml:space="preserve">  :     HTML,CSS</w:t>
      </w:r>
    </w:p>
    <w:p w:rsidR="00995451" w:rsidRPr="004C2D3E" w:rsidRDefault="00995451" w:rsidP="00995451">
      <w:pPr>
        <w:numPr>
          <w:ilvl w:val="0"/>
          <w:numId w:val="13"/>
        </w:numPr>
        <w:spacing w:before="120" w:after="120" w:line="360" w:lineRule="auto"/>
        <w:jc w:val="both"/>
      </w:pPr>
      <w:r w:rsidRPr="004C2D3E">
        <w:t xml:space="preserve">Server side Script          </w:t>
      </w:r>
      <w:r w:rsidR="00692EF5">
        <w:t xml:space="preserve">  </w:t>
      </w:r>
      <w:r w:rsidR="00914494">
        <w:t xml:space="preserve"> </w:t>
      </w:r>
      <w:r w:rsidR="00692EF5">
        <w:t xml:space="preserve"> </w:t>
      </w:r>
      <w:r w:rsidR="00914494">
        <w:t xml:space="preserve"> </w:t>
      </w:r>
      <w:r w:rsidRPr="004C2D3E">
        <w:t xml:space="preserve"> :      PHP</w:t>
      </w:r>
    </w:p>
    <w:p w:rsidR="002C6D8C" w:rsidRDefault="00995451" w:rsidP="002C6D8C">
      <w:pPr>
        <w:numPr>
          <w:ilvl w:val="0"/>
          <w:numId w:val="13"/>
        </w:numPr>
        <w:spacing w:before="120" w:after="120" w:line="360" w:lineRule="auto"/>
        <w:jc w:val="both"/>
      </w:pPr>
      <w:r w:rsidRPr="004C2D3E">
        <w:t xml:space="preserve">Back-End       </w:t>
      </w:r>
      <w:r w:rsidRPr="004C2D3E">
        <w:tab/>
        <w:t xml:space="preserve">          </w:t>
      </w:r>
      <w:r w:rsidR="004C2D3E">
        <w:tab/>
        <w:t xml:space="preserve">     </w:t>
      </w:r>
      <w:r w:rsidR="00914494">
        <w:t xml:space="preserve">  </w:t>
      </w:r>
      <w:r w:rsidRPr="004C2D3E">
        <w:t xml:space="preserve"> </w:t>
      </w:r>
      <w:r w:rsidR="006E1AE5">
        <w:t xml:space="preserve"> :      MySQL</w:t>
      </w:r>
      <w:r w:rsidR="002C6D8C">
        <w:t xml:space="preserve"> </w:t>
      </w:r>
    </w:p>
    <w:p w:rsidR="00914494" w:rsidRDefault="00914494" w:rsidP="00BC518B">
      <w:pPr>
        <w:spacing w:before="120" w:after="120" w:line="360" w:lineRule="auto"/>
        <w:jc w:val="both"/>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914494" w:rsidRDefault="00914494">
      <w:pPr>
        <w:spacing w:after="200" w:line="276" w:lineRule="auto"/>
        <w:rPr>
          <w:b/>
          <w:bCs/>
          <w:iCs/>
          <w:color w:val="000000"/>
          <w:sz w:val="32"/>
          <w:szCs w:val="32"/>
          <w:bdr w:val="none" w:sz="0" w:space="0" w:color="auto" w:frame="1"/>
        </w:rPr>
      </w:pPr>
    </w:p>
    <w:p w:rsidR="007349D7" w:rsidRPr="00C908A3" w:rsidRDefault="00914494" w:rsidP="00914494">
      <w:pPr>
        <w:spacing w:after="200" w:line="276" w:lineRule="auto"/>
        <w:rPr>
          <w:b/>
          <w:bCs/>
          <w:iCs/>
          <w:color w:val="000000"/>
          <w:sz w:val="72"/>
          <w:szCs w:val="72"/>
          <w:bdr w:val="none" w:sz="0" w:space="0" w:color="auto" w:frame="1"/>
        </w:rPr>
      </w:pPr>
      <w:r>
        <w:rPr>
          <w:b/>
          <w:bCs/>
          <w:iCs/>
          <w:color w:val="000000"/>
          <w:sz w:val="32"/>
          <w:szCs w:val="32"/>
          <w:bdr w:val="none" w:sz="0" w:space="0" w:color="auto" w:frame="1"/>
        </w:rPr>
        <w:tab/>
      </w:r>
      <w:r w:rsidR="00C908A3">
        <w:rPr>
          <w:b/>
          <w:bCs/>
          <w:iCs/>
          <w:color w:val="000000"/>
          <w:sz w:val="32"/>
          <w:szCs w:val="32"/>
          <w:bdr w:val="none" w:sz="0" w:space="0" w:color="auto" w:frame="1"/>
        </w:rPr>
        <w:t xml:space="preserve">         </w:t>
      </w:r>
      <w:r w:rsidRPr="00C908A3">
        <w:rPr>
          <w:b/>
          <w:bCs/>
          <w:iCs/>
          <w:color w:val="000000"/>
          <w:sz w:val="72"/>
          <w:szCs w:val="72"/>
          <w:bdr w:val="none" w:sz="0" w:space="0" w:color="auto" w:frame="1"/>
        </w:rPr>
        <w:t xml:space="preserve">  </w:t>
      </w:r>
      <w:r w:rsidR="00C908A3" w:rsidRPr="00C908A3">
        <w:rPr>
          <w:b/>
          <w:bCs/>
          <w:iCs/>
          <w:color w:val="000000"/>
          <w:sz w:val="72"/>
          <w:szCs w:val="72"/>
          <w:bdr w:val="none" w:sz="0" w:space="0" w:color="auto" w:frame="1"/>
        </w:rPr>
        <w:t>3.</w:t>
      </w:r>
      <w:r w:rsidRPr="00C908A3">
        <w:rPr>
          <w:b/>
          <w:bCs/>
          <w:iCs/>
          <w:color w:val="000000"/>
          <w:sz w:val="72"/>
          <w:szCs w:val="72"/>
          <w:bdr w:val="none" w:sz="0" w:space="0" w:color="auto" w:frame="1"/>
        </w:rPr>
        <w:t xml:space="preserve"> </w:t>
      </w:r>
      <w:r w:rsidRPr="00C908A3">
        <w:rPr>
          <w:b/>
          <w:bCs/>
          <w:iCs/>
          <w:color w:val="000000"/>
          <w:sz w:val="72"/>
          <w:szCs w:val="72"/>
          <w:bdr w:val="none" w:sz="0" w:space="0" w:color="auto" w:frame="1"/>
        </w:rPr>
        <w:t>FEASIBIL</w:t>
      </w:r>
      <w:r w:rsidRPr="00C908A3">
        <w:rPr>
          <w:b/>
          <w:bCs/>
          <w:iCs/>
          <w:color w:val="000000"/>
          <w:sz w:val="72"/>
          <w:szCs w:val="72"/>
          <w:bdr w:val="none" w:sz="0" w:space="0" w:color="auto" w:frame="1"/>
        </w:rPr>
        <w:t>I</w:t>
      </w:r>
      <w:r w:rsidRPr="00C908A3">
        <w:rPr>
          <w:b/>
          <w:bCs/>
          <w:iCs/>
          <w:color w:val="000000"/>
          <w:sz w:val="72"/>
          <w:szCs w:val="72"/>
          <w:bdr w:val="none" w:sz="0" w:space="0" w:color="auto" w:frame="1"/>
        </w:rPr>
        <w:t xml:space="preserve">TY </w:t>
      </w:r>
      <w:r w:rsidRPr="00C908A3">
        <w:rPr>
          <w:b/>
          <w:bCs/>
          <w:iCs/>
          <w:color w:val="000000"/>
          <w:sz w:val="72"/>
          <w:szCs w:val="72"/>
          <w:bdr w:val="none" w:sz="0" w:space="0" w:color="auto" w:frame="1"/>
        </w:rPr>
        <w:t xml:space="preserve">  </w:t>
      </w:r>
      <w:r w:rsidRPr="00C908A3">
        <w:rPr>
          <w:b/>
          <w:bCs/>
          <w:iCs/>
          <w:color w:val="000000"/>
          <w:sz w:val="72"/>
          <w:szCs w:val="72"/>
          <w:bdr w:val="none" w:sz="0" w:space="0" w:color="auto" w:frame="1"/>
        </w:rPr>
        <w:tab/>
      </w:r>
      <w:r w:rsidRPr="00C908A3">
        <w:rPr>
          <w:b/>
          <w:bCs/>
          <w:iCs/>
          <w:color w:val="000000"/>
          <w:sz w:val="72"/>
          <w:szCs w:val="72"/>
          <w:bdr w:val="none" w:sz="0" w:space="0" w:color="auto" w:frame="1"/>
        </w:rPr>
        <w:tab/>
      </w:r>
      <w:r w:rsidRPr="00C908A3">
        <w:rPr>
          <w:b/>
          <w:bCs/>
          <w:iCs/>
          <w:color w:val="000000"/>
          <w:sz w:val="72"/>
          <w:szCs w:val="72"/>
          <w:bdr w:val="none" w:sz="0" w:space="0" w:color="auto" w:frame="1"/>
        </w:rPr>
        <w:tab/>
      </w:r>
      <w:r w:rsidRPr="00C908A3">
        <w:rPr>
          <w:b/>
          <w:bCs/>
          <w:iCs/>
          <w:color w:val="000000"/>
          <w:sz w:val="72"/>
          <w:szCs w:val="72"/>
          <w:bdr w:val="none" w:sz="0" w:space="0" w:color="auto" w:frame="1"/>
        </w:rPr>
        <w:tab/>
      </w:r>
      <w:r w:rsidRPr="00C908A3">
        <w:rPr>
          <w:b/>
          <w:bCs/>
          <w:iCs/>
          <w:color w:val="000000"/>
          <w:sz w:val="72"/>
          <w:szCs w:val="72"/>
          <w:bdr w:val="none" w:sz="0" w:space="0" w:color="auto" w:frame="1"/>
        </w:rPr>
        <w:tab/>
      </w:r>
      <w:r w:rsidRPr="00C908A3">
        <w:rPr>
          <w:b/>
          <w:bCs/>
          <w:iCs/>
          <w:color w:val="000000"/>
          <w:sz w:val="72"/>
          <w:szCs w:val="72"/>
          <w:bdr w:val="none" w:sz="0" w:space="0" w:color="auto" w:frame="1"/>
        </w:rPr>
        <w:tab/>
      </w:r>
      <w:r w:rsidR="00C908A3">
        <w:rPr>
          <w:b/>
          <w:bCs/>
          <w:iCs/>
          <w:color w:val="000000"/>
          <w:sz w:val="72"/>
          <w:szCs w:val="72"/>
          <w:bdr w:val="none" w:sz="0" w:space="0" w:color="auto" w:frame="1"/>
        </w:rPr>
        <w:t xml:space="preserve">      </w:t>
      </w:r>
      <w:r w:rsidRPr="00C908A3">
        <w:rPr>
          <w:b/>
          <w:bCs/>
          <w:iCs/>
          <w:color w:val="000000"/>
          <w:sz w:val="72"/>
          <w:szCs w:val="72"/>
          <w:bdr w:val="none" w:sz="0" w:space="0" w:color="auto" w:frame="1"/>
        </w:rPr>
        <w:t>STUDY</w:t>
      </w:r>
      <w:r w:rsidRPr="00C908A3">
        <w:rPr>
          <w:b/>
          <w:bCs/>
          <w:iCs/>
          <w:color w:val="000000"/>
          <w:sz w:val="72"/>
          <w:szCs w:val="72"/>
          <w:bdr w:val="none" w:sz="0" w:space="0" w:color="auto" w:frame="1"/>
        </w:rPr>
        <w:br w:type="page"/>
      </w:r>
    </w:p>
    <w:p w:rsidR="002C6D8C" w:rsidRPr="00F532F7" w:rsidRDefault="002C6D8C" w:rsidP="002C6D8C">
      <w:pPr>
        <w:shd w:val="clear" w:color="auto" w:fill="FFFFFF"/>
        <w:spacing w:line="360" w:lineRule="auto"/>
        <w:jc w:val="both"/>
        <w:rPr>
          <w:color w:val="000000"/>
          <w:szCs w:val="28"/>
        </w:rPr>
      </w:pPr>
      <w:r w:rsidRPr="00F532F7">
        <w:rPr>
          <w:color w:val="000000"/>
          <w:szCs w:val="28"/>
          <w:bdr w:val="none" w:sz="0" w:space="0" w:color="auto" w:frame="1"/>
        </w:rPr>
        <w:lastRenderedPageBreak/>
        <w:t>A feasibility analysis usually involves a th</w:t>
      </w:r>
      <w:r w:rsidR="00914494">
        <w:rPr>
          <w:color w:val="000000"/>
          <w:szCs w:val="28"/>
          <w:bdr w:val="none" w:sz="0" w:space="0" w:color="auto" w:frame="1"/>
        </w:rPr>
        <w:t>o</w:t>
      </w:r>
      <w:r w:rsidRPr="00F532F7">
        <w:rPr>
          <w:color w:val="000000"/>
          <w:szCs w:val="28"/>
          <w:bdr w:val="none" w:sz="0" w:space="0" w:color="auto" w:frame="1"/>
        </w:rPr>
        <w:t>rough assessment of the</w:t>
      </w:r>
      <w:r>
        <w:rPr>
          <w:color w:val="000000"/>
          <w:szCs w:val="28"/>
          <w:bdr w:val="none" w:sz="0" w:space="0" w:color="auto" w:frame="1"/>
        </w:rPr>
        <w:t xml:space="preserve"> </w:t>
      </w:r>
      <w:r w:rsidRPr="00F532F7">
        <w:rPr>
          <w:color w:val="000000"/>
          <w:szCs w:val="28"/>
          <w:bdr w:val="none" w:sz="0" w:space="0" w:color="auto" w:frame="1"/>
        </w:rPr>
        <w:t>operational (need), financial and technical aspects of a proposal. Feasibility study</w:t>
      </w:r>
      <w:r>
        <w:rPr>
          <w:color w:val="000000"/>
          <w:szCs w:val="28"/>
          <w:bdr w:val="none" w:sz="0" w:space="0" w:color="auto" w:frame="1"/>
        </w:rPr>
        <w:t xml:space="preserve"> </w:t>
      </w:r>
      <w:r w:rsidRPr="00F532F7">
        <w:rPr>
          <w:color w:val="000000"/>
          <w:szCs w:val="28"/>
          <w:bdr w:val="none" w:sz="0" w:space="0" w:color="auto" w:frame="1"/>
        </w:rPr>
        <w:t>is the test of the system proposal made to identify whether the user needs may be</w:t>
      </w:r>
      <w:r>
        <w:rPr>
          <w:color w:val="000000"/>
          <w:szCs w:val="28"/>
          <w:bdr w:val="none" w:sz="0" w:space="0" w:color="auto" w:frame="1"/>
        </w:rPr>
        <w:t xml:space="preserve"> </w:t>
      </w:r>
      <w:r w:rsidRPr="00F532F7">
        <w:rPr>
          <w:color w:val="000000"/>
          <w:szCs w:val="28"/>
          <w:bdr w:val="none" w:sz="0" w:space="0" w:color="auto" w:frame="1"/>
        </w:rPr>
        <w:t>satisfied using the current software and hardware technologies, whether the system</w:t>
      </w:r>
      <w:r>
        <w:rPr>
          <w:color w:val="000000"/>
          <w:szCs w:val="28"/>
          <w:bdr w:val="none" w:sz="0" w:space="0" w:color="auto" w:frame="1"/>
        </w:rPr>
        <w:t xml:space="preserve"> </w:t>
      </w:r>
      <w:r w:rsidRPr="00F532F7">
        <w:rPr>
          <w:color w:val="000000"/>
          <w:szCs w:val="28"/>
          <w:bdr w:val="none" w:sz="0" w:space="0" w:color="auto" w:frame="1"/>
        </w:rPr>
        <w:t>will be cost effective from a business point of view and whether it can be</w:t>
      </w:r>
      <w:r>
        <w:rPr>
          <w:color w:val="000000"/>
          <w:szCs w:val="28"/>
          <w:bdr w:val="none" w:sz="0" w:space="0" w:color="auto" w:frame="1"/>
        </w:rPr>
        <w:t xml:space="preserve"> </w:t>
      </w:r>
      <w:r w:rsidRPr="00F532F7">
        <w:rPr>
          <w:color w:val="000000"/>
          <w:szCs w:val="28"/>
          <w:bdr w:val="none" w:sz="0" w:space="0" w:color="auto" w:frame="1"/>
        </w:rPr>
        <w:t>developed with the given budgetary constraints. A feasibility study should be</w:t>
      </w:r>
      <w:r>
        <w:rPr>
          <w:color w:val="000000"/>
          <w:szCs w:val="28"/>
          <w:bdr w:val="none" w:sz="0" w:space="0" w:color="auto" w:frame="1"/>
        </w:rPr>
        <w:t xml:space="preserve"> </w:t>
      </w:r>
      <w:r w:rsidRPr="00F532F7">
        <w:rPr>
          <w:color w:val="000000"/>
          <w:szCs w:val="28"/>
          <w:bdr w:val="none" w:sz="0" w:space="0" w:color="auto" w:frame="1"/>
        </w:rPr>
        <w:t>relatively cheap and done at the earliest possible time. Depending on the study, the</w:t>
      </w:r>
      <w:r>
        <w:rPr>
          <w:color w:val="000000"/>
          <w:szCs w:val="28"/>
          <w:bdr w:val="none" w:sz="0" w:space="0" w:color="auto" w:frame="1"/>
        </w:rPr>
        <w:t xml:space="preserve"> </w:t>
      </w:r>
      <w:r w:rsidRPr="00F532F7">
        <w:rPr>
          <w:color w:val="000000"/>
          <w:szCs w:val="28"/>
          <w:bdr w:val="none" w:sz="0" w:space="0" w:color="auto" w:frame="1"/>
        </w:rPr>
        <w:t>decision is made whether to go head with a more detailed analysis.</w:t>
      </w:r>
      <w:r>
        <w:rPr>
          <w:color w:val="000000"/>
          <w:szCs w:val="28"/>
          <w:bdr w:val="none" w:sz="0" w:space="0" w:color="auto" w:frame="1"/>
        </w:rPr>
        <w:t xml:space="preserve"> </w:t>
      </w:r>
      <w:r w:rsidRPr="00F532F7">
        <w:rPr>
          <w:color w:val="000000"/>
          <w:szCs w:val="28"/>
          <w:bdr w:val="none" w:sz="0" w:space="0" w:color="auto" w:frame="1"/>
        </w:rPr>
        <w:t>When a new project is proposed, it normally goes through feasibility</w:t>
      </w:r>
      <w:r>
        <w:rPr>
          <w:color w:val="000000"/>
          <w:szCs w:val="28"/>
          <w:bdr w:val="none" w:sz="0" w:space="0" w:color="auto" w:frame="1"/>
        </w:rPr>
        <w:t xml:space="preserve"> </w:t>
      </w:r>
      <w:r w:rsidRPr="00F532F7">
        <w:rPr>
          <w:color w:val="000000"/>
          <w:szCs w:val="28"/>
          <w:bdr w:val="none" w:sz="0" w:space="0" w:color="auto" w:frame="1"/>
        </w:rPr>
        <w:t>assessment. Feasibility study is carried out to determine whether the proposed</w:t>
      </w:r>
      <w:r>
        <w:rPr>
          <w:color w:val="000000"/>
          <w:szCs w:val="28"/>
          <w:bdr w:val="none" w:sz="0" w:space="0" w:color="auto" w:frame="1"/>
        </w:rPr>
        <w:t xml:space="preserve"> </w:t>
      </w:r>
      <w:r w:rsidRPr="00F532F7">
        <w:rPr>
          <w:color w:val="000000"/>
          <w:szCs w:val="28"/>
          <w:bdr w:val="none" w:sz="0" w:space="0" w:color="auto" w:frame="1"/>
        </w:rPr>
        <w:t>system is possible to develop with available resources and what should be the cost</w:t>
      </w:r>
      <w:r>
        <w:rPr>
          <w:color w:val="000000"/>
          <w:szCs w:val="28"/>
          <w:bdr w:val="none" w:sz="0" w:space="0" w:color="auto" w:frame="1"/>
        </w:rPr>
        <w:t xml:space="preserve"> </w:t>
      </w:r>
      <w:r w:rsidRPr="00F532F7">
        <w:rPr>
          <w:color w:val="000000"/>
          <w:szCs w:val="28"/>
          <w:bdr w:val="none" w:sz="0" w:space="0" w:color="auto" w:frame="1"/>
        </w:rPr>
        <w:t>consideration. Facts considered in the feasibility analysis were</w:t>
      </w:r>
    </w:p>
    <w:p w:rsidR="002C6D8C" w:rsidRPr="001F5C88" w:rsidRDefault="002C6D8C" w:rsidP="002C6D8C">
      <w:pPr>
        <w:shd w:val="clear" w:color="auto" w:fill="FFFFFF"/>
        <w:jc w:val="both"/>
        <w:rPr>
          <w:color w:val="000000"/>
          <w:sz w:val="28"/>
          <w:szCs w:val="28"/>
        </w:rPr>
      </w:pPr>
      <w:r w:rsidRPr="00700DDC">
        <w:rPr>
          <w:color w:val="000000"/>
          <w:sz w:val="28"/>
          <w:szCs w:val="28"/>
          <w:bdr w:val="none" w:sz="0" w:space="0" w:color="auto" w:frame="1"/>
        </w:rPr>
        <w:t> </w:t>
      </w:r>
    </w:p>
    <w:p w:rsidR="002C6D8C" w:rsidRPr="002C6D8C" w:rsidRDefault="002C6D8C" w:rsidP="002C6D8C">
      <w:pPr>
        <w:pStyle w:val="ListParagraph"/>
        <w:numPr>
          <w:ilvl w:val="0"/>
          <w:numId w:val="27"/>
        </w:numPr>
        <w:shd w:val="clear" w:color="auto" w:fill="FFFFFF"/>
        <w:spacing w:line="360" w:lineRule="auto"/>
        <w:contextualSpacing/>
        <w:jc w:val="both"/>
        <w:rPr>
          <w:rFonts w:ascii="Times New Roman" w:hAnsi="Times New Roman" w:cs="Times New Roman"/>
          <w:color w:val="000000"/>
          <w:sz w:val="24"/>
          <w:szCs w:val="24"/>
        </w:rPr>
      </w:pPr>
      <w:r w:rsidRPr="002C6D8C">
        <w:rPr>
          <w:rFonts w:ascii="Times New Roman" w:hAnsi="Times New Roman" w:cs="Times New Roman"/>
          <w:color w:val="000000"/>
          <w:sz w:val="24"/>
          <w:szCs w:val="24"/>
          <w:bdr w:val="none" w:sz="0" w:space="0" w:color="auto" w:frame="1"/>
        </w:rPr>
        <w:t>Technical Feasibility</w:t>
      </w:r>
    </w:p>
    <w:p w:rsidR="002C6D8C" w:rsidRPr="002C6D8C" w:rsidRDefault="002C6D8C" w:rsidP="002C6D8C">
      <w:pPr>
        <w:pStyle w:val="ListParagraph"/>
        <w:numPr>
          <w:ilvl w:val="0"/>
          <w:numId w:val="27"/>
        </w:numPr>
        <w:shd w:val="clear" w:color="auto" w:fill="FFFFFF"/>
        <w:spacing w:line="360" w:lineRule="auto"/>
        <w:contextualSpacing/>
        <w:jc w:val="both"/>
        <w:rPr>
          <w:rFonts w:ascii="Times New Roman" w:hAnsi="Times New Roman" w:cs="Times New Roman"/>
          <w:color w:val="000000"/>
          <w:sz w:val="24"/>
          <w:szCs w:val="24"/>
        </w:rPr>
      </w:pPr>
      <w:r w:rsidRPr="002C6D8C">
        <w:rPr>
          <w:rFonts w:ascii="Times New Roman" w:hAnsi="Times New Roman" w:cs="Times New Roman"/>
          <w:color w:val="000000"/>
          <w:sz w:val="24"/>
          <w:szCs w:val="24"/>
          <w:bdr w:val="none" w:sz="0" w:space="0" w:color="auto" w:frame="1"/>
        </w:rPr>
        <w:t xml:space="preserve">Operational Feasibility </w:t>
      </w:r>
    </w:p>
    <w:p w:rsidR="002C6D8C" w:rsidRPr="00143B26" w:rsidRDefault="002C6D8C" w:rsidP="002C6D8C">
      <w:pPr>
        <w:pStyle w:val="ListParagraph"/>
        <w:numPr>
          <w:ilvl w:val="0"/>
          <w:numId w:val="27"/>
        </w:numPr>
        <w:shd w:val="clear" w:color="auto" w:fill="FFFFFF"/>
        <w:spacing w:line="360" w:lineRule="auto"/>
        <w:contextualSpacing/>
        <w:jc w:val="both"/>
        <w:rPr>
          <w:color w:val="000000"/>
        </w:rPr>
      </w:pPr>
      <w:r w:rsidRPr="002C6D8C">
        <w:rPr>
          <w:rFonts w:ascii="Times New Roman" w:hAnsi="Times New Roman" w:cs="Times New Roman"/>
          <w:color w:val="000000"/>
          <w:sz w:val="24"/>
          <w:szCs w:val="24"/>
          <w:bdr w:val="none" w:sz="0" w:space="0" w:color="auto" w:frame="1"/>
        </w:rPr>
        <w:t>Economic Feasibility</w:t>
      </w:r>
    </w:p>
    <w:p w:rsidR="002C6D8C" w:rsidRPr="00143B26" w:rsidRDefault="002C6D8C" w:rsidP="002C6D8C">
      <w:pPr>
        <w:pStyle w:val="ListParagraph"/>
        <w:shd w:val="clear" w:color="auto" w:fill="FFFFFF"/>
        <w:spacing w:line="360" w:lineRule="auto"/>
        <w:ind w:left="360"/>
        <w:jc w:val="both"/>
        <w:rPr>
          <w:color w:val="000000"/>
        </w:rPr>
      </w:pPr>
    </w:p>
    <w:p w:rsidR="002C6D8C" w:rsidRDefault="002C6D8C" w:rsidP="002C6D8C">
      <w:pPr>
        <w:shd w:val="clear" w:color="auto" w:fill="FFFFFF"/>
        <w:spacing w:line="360" w:lineRule="auto"/>
        <w:jc w:val="both"/>
        <w:rPr>
          <w:b/>
          <w:bCs/>
          <w:iCs/>
          <w:color w:val="000000"/>
          <w:sz w:val="28"/>
          <w:szCs w:val="28"/>
          <w:bdr w:val="none" w:sz="0" w:space="0" w:color="auto" w:frame="1"/>
        </w:rPr>
      </w:pPr>
      <w:r>
        <w:rPr>
          <w:b/>
          <w:bCs/>
          <w:iCs/>
          <w:color w:val="000000"/>
          <w:sz w:val="28"/>
          <w:szCs w:val="28"/>
          <w:bdr w:val="none" w:sz="0" w:space="0" w:color="auto" w:frame="1"/>
        </w:rPr>
        <w:t xml:space="preserve">3.1 </w:t>
      </w:r>
      <w:r w:rsidRPr="00A302BD">
        <w:rPr>
          <w:b/>
          <w:bCs/>
          <w:iCs/>
          <w:color w:val="000000"/>
          <w:sz w:val="28"/>
          <w:szCs w:val="28"/>
          <w:bdr w:val="none" w:sz="0" w:space="0" w:color="auto" w:frame="1"/>
        </w:rPr>
        <w:t>Technical Feasibility</w:t>
      </w:r>
    </w:p>
    <w:p w:rsidR="002C6D8C" w:rsidRPr="00A302BD" w:rsidRDefault="002C6D8C" w:rsidP="002C6D8C">
      <w:pPr>
        <w:shd w:val="clear" w:color="auto" w:fill="FFFFFF"/>
        <w:jc w:val="both"/>
        <w:rPr>
          <w:color w:val="000000"/>
          <w:sz w:val="28"/>
          <w:szCs w:val="28"/>
        </w:rPr>
      </w:pPr>
    </w:p>
    <w:p w:rsidR="002C6D8C" w:rsidRDefault="002C6D8C" w:rsidP="002C6D8C">
      <w:pPr>
        <w:shd w:val="clear" w:color="auto" w:fill="FFFFFF"/>
        <w:spacing w:line="360" w:lineRule="auto"/>
        <w:jc w:val="both"/>
        <w:rPr>
          <w:b/>
          <w:bCs/>
          <w:iCs/>
          <w:color w:val="000000"/>
          <w:sz w:val="28"/>
          <w:szCs w:val="28"/>
          <w:bdr w:val="none" w:sz="0" w:space="0" w:color="auto" w:frame="1"/>
        </w:rPr>
      </w:pPr>
      <w:r w:rsidRPr="00A302BD">
        <w:rPr>
          <w:color w:val="000000"/>
          <w:szCs w:val="28"/>
          <w:bdr w:val="none" w:sz="0" w:space="0" w:color="auto" w:frame="1"/>
        </w:rPr>
        <w:t>Technical feasibility includes whether the technology is available in the</w:t>
      </w:r>
      <w:r>
        <w:rPr>
          <w:color w:val="000000"/>
          <w:szCs w:val="28"/>
          <w:bdr w:val="none" w:sz="0" w:space="0" w:color="auto" w:frame="1"/>
        </w:rPr>
        <w:t xml:space="preserve"> </w:t>
      </w:r>
      <w:r w:rsidRPr="00A302BD">
        <w:rPr>
          <w:color w:val="000000"/>
          <w:szCs w:val="28"/>
          <w:bdr w:val="none" w:sz="0" w:space="0" w:color="auto" w:frame="1"/>
        </w:rPr>
        <w:t>market for development and its availability. The assessment of technical feasibility</w:t>
      </w:r>
      <w:r>
        <w:rPr>
          <w:color w:val="000000"/>
          <w:szCs w:val="28"/>
          <w:bdr w:val="none" w:sz="0" w:space="0" w:color="auto" w:frame="1"/>
        </w:rPr>
        <w:t xml:space="preserve"> </w:t>
      </w:r>
      <w:r w:rsidRPr="00A302BD">
        <w:rPr>
          <w:color w:val="000000"/>
          <w:szCs w:val="28"/>
          <w:bdr w:val="none" w:sz="0" w:space="0" w:color="auto" w:frame="1"/>
        </w:rPr>
        <w:t>must be based on an outline design of system requirements in terms of input,</w:t>
      </w:r>
      <w:r>
        <w:rPr>
          <w:color w:val="000000"/>
          <w:szCs w:val="28"/>
          <w:bdr w:val="none" w:sz="0" w:space="0" w:color="auto" w:frame="1"/>
        </w:rPr>
        <w:t xml:space="preserve"> </w:t>
      </w:r>
      <w:r w:rsidRPr="00A302BD">
        <w:rPr>
          <w:color w:val="000000"/>
          <w:szCs w:val="28"/>
          <w:bdr w:val="none" w:sz="0" w:space="0" w:color="auto" w:frame="1"/>
        </w:rPr>
        <w:t>output, files, programs and procedures. This can be qualified in terms of volumes</w:t>
      </w:r>
      <w:r>
        <w:rPr>
          <w:color w:val="000000"/>
          <w:szCs w:val="28"/>
          <w:bdr w:val="none" w:sz="0" w:space="0" w:color="auto" w:frame="1"/>
        </w:rPr>
        <w:t xml:space="preserve"> </w:t>
      </w:r>
      <w:r w:rsidRPr="00A302BD">
        <w:rPr>
          <w:color w:val="000000"/>
          <w:szCs w:val="28"/>
          <w:bdr w:val="none" w:sz="0" w:space="0" w:color="auto" w:frame="1"/>
        </w:rPr>
        <w:t xml:space="preserve">of data, trends, frequency of updating, cycles of activity </w:t>
      </w:r>
      <w:proofErr w:type="spellStart"/>
      <w:r w:rsidRPr="00A302BD">
        <w:rPr>
          <w:color w:val="000000"/>
          <w:szCs w:val="28"/>
          <w:bdr w:val="none" w:sz="0" w:space="0" w:color="auto" w:frame="1"/>
        </w:rPr>
        <w:t>etc</w:t>
      </w:r>
      <w:proofErr w:type="spellEnd"/>
      <w:r w:rsidRPr="00A302BD">
        <w:rPr>
          <w:color w:val="000000"/>
          <w:szCs w:val="28"/>
          <w:bdr w:val="none" w:sz="0" w:space="0" w:color="auto" w:frame="1"/>
        </w:rPr>
        <w:t>, in order to give an</w:t>
      </w:r>
      <w:r>
        <w:rPr>
          <w:color w:val="000000"/>
          <w:szCs w:val="28"/>
          <w:bdr w:val="none" w:sz="0" w:space="0" w:color="auto" w:frame="1"/>
        </w:rPr>
        <w:t xml:space="preserve"> </w:t>
      </w:r>
      <w:r w:rsidRPr="00A302BD">
        <w:rPr>
          <w:color w:val="000000"/>
          <w:szCs w:val="28"/>
          <w:bdr w:val="none" w:sz="0" w:space="0" w:color="auto" w:frame="1"/>
        </w:rPr>
        <w:t>introduction of technical system. Considering our project it is technical feasible.</w:t>
      </w:r>
      <w:r>
        <w:rPr>
          <w:color w:val="000000"/>
          <w:szCs w:val="28"/>
          <w:bdr w:val="none" w:sz="0" w:space="0" w:color="auto" w:frame="1"/>
        </w:rPr>
        <w:t xml:space="preserve"> </w:t>
      </w:r>
    </w:p>
    <w:p w:rsidR="002C6D8C" w:rsidRDefault="002C6D8C" w:rsidP="002C6D8C">
      <w:pPr>
        <w:shd w:val="clear" w:color="auto" w:fill="FFFFFF"/>
        <w:spacing w:line="360" w:lineRule="auto"/>
        <w:jc w:val="both"/>
        <w:rPr>
          <w:b/>
          <w:bCs/>
          <w:iCs/>
          <w:color w:val="000000"/>
          <w:sz w:val="28"/>
          <w:szCs w:val="28"/>
          <w:bdr w:val="none" w:sz="0" w:space="0" w:color="auto" w:frame="1"/>
        </w:rPr>
      </w:pPr>
    </w:p>
    <w:p w:rsidR="002C6D8C" w:rsidRDefault="002C6D8C" w:rsidP="002C6D8C">
      <w:pPr>
        <w:shd w:val="clear" w:color="auto" w:fill="FFFFFF"/>
        <w:jc w:val="both"/>
        <w:rPr>
          <w:b/>
          <w:bCs/>
          <w:iCs/>
          <w:color w:val="000000"/>
          <w:sz w:val="28"/>
          <w:szCs w:val="28"/>
          <w:bdr w:val="none" w:sz="0" w:space="0" w:color="auto" w:frame="1"/>
        </w:rPr>
      </w:pPr>
      <w:r>
        <w:rPr>
          <w:b/>
          <w:bCs/>
          <w:iCs/>
          <w:color w:val="000000"/>
          <w:sz w:val="28"/>
          <w:szCs w:val="28"/>
          <w:bdr w:val="none" w:sz="0" w:space="0" w:color="auto" w:frame="1"/>
        </w:rPr>
        <w:t xml:space="preserve">3.2 </w:t>
      </w:r>
      <w:r w:rsidRPr="0091597B">
        <w:rPr>
          <w:b/>
          <w:bCs/>
          <w:iCs/>
          <w:color w:val="000000"/>
          <w:sz w:val="28"/>
          <w:szCs w:val="28"/>
          <w:bdr w:val="none" w:sz="0" w:space="0" w:color="auto" w:frame="1"/>
        </w:rPr>
        <w:t>Operational Feasibility</w:t>
      </w:r>
    </w:p>
    <w:p w:rsidR="002C6D8C" w:rsidRPr="0091597B" w:rsidRDefault="002C6D8C" w:rsidP="002C6D8C">
      <w:pPr>
        <w:shd w:val="clear" w:color="auto" w:fill="FFFFFF"/>
        <w:jc w:val="both"/>
        <w:rPr>
          <w:color w:val="000000"/>
          <w:sz w:val="28"/>
          <w:szCs w:val="28"/>
        </w:rPr>
      </w:pPr>
    </w:p>
    <w:p w:rsidR="00BC518B" w:rsidRPr="005E25AE" w:rsidRDefault="002C6D8C" w:rsidP="00BC518B">
      <w:pPr>
        <w:pStyle w:val="BodyText"/>
        <w:spacing w:line="360" w:lineRule="auto"/>
        <w:jc w:val="both"/>
        <w:rPr>
          <w:color w:val="000000"/>
          <w:szCs w:val="24"/>
        </w:rPr>
      </w:pPr>
      <w:r w:rsidRPr="0091597B">
        <w:rPr>
          <w:color w:val="000000"/>
          <w:szCs w:val="28"/>
          <w:bdr w:val="none" w:sz="0" w:space="0" w:color="auto" w:frame="1"/>
        </w:rPr>
        <w:t>This analysis involves how it will work when it is installed and the</w:t>
      </w:r>
      <w:r>
        <w:rPr>
          <w:color w:val="000000"/>
          <w:szCs w:val="28"/>
          <w:bdr w:val="none" w:sz="0" w:space="0" w:color="auto" w:frame="1"/>
        </w:rPr>
        <w:t xml:space="preserve"> </w:t>
      </w:r>
      <w:r w:rsidRPr="0091597B">
        <w:rPr>
          <w:color w:val="000000"/>
          <w:szCs w:val="28"/>
          <w:bdr w:val="none" w:sz="0" w:space="0" w:color="auto" w:frame="1"/>
        </w:rPr>
        <w:t>assessment of managerial environment in which it is implemented. People are</w:t>
      </w:r>
      <w:r>
        <w:rPr>
          <w:color w:val="000000"/>
          <w:szCs w:val="28"/>
          <w:bdr w:val="none" w:sz="0" w:space="0" w:color="auto" w:frame="1"/>
        </w:rPr>
        <w:t xml:space="preserve"> </w:t>
      </w:r>
      <w:r w:rsidRPr="0091597B">
        <w:rPr>
          <w:color w:val="000000"/>
          <w:szCs w:val="28"/>
          <w:bdr w:val="none" w:sz="0" w:space="0" w:color="auto" w:frame="1"/>
        </w:rPr>
        <w:t>inherently resistant to change and computers have been known to facilitate change.</w:t>
      </w:r>
      <w:r>
        <w:rPr>
          <w:color w:val="000000"/>
          <w:szCs w:val="28"/>
          <w:bdr w:val="none" w:sz="0" w:space="0" w:color="auto" w:frame="1"/>
        </w:rPr>
        <w:t xml:space="preserve"> </w:t>
      </w:r>
      <w:r w:rsidRPr="0091597B">
        <w:rPr>
          <w:color w:val="000000"/>
          <w:szCs w:val="28"/>
          <w:bdr w:val="none" w:sz="0" w:space="0" w:color="auto" w:frame="1"/>
        </w:rPr>
        <w:t>The new proposed system is very much useful to the users and therefore it will</w:t>
      </w:r>
      <w:r>
        <w:rPr>
          <w:color w:val="000000"/>
          <w:szCs w:val="28"/>
          <w:bdr w:val="none" w:sz="0" w:space="0" w:color="auto" w:frame="1"/>
        </w:rPr>
        <w:t xml:space="preserve"> </w:t>
      </w:r>
      <w:r w:rsidRPr="0091597B">
        <w:rPr>
          <w:color w:val="000000"/>
          <w:szCs w:val="28"/>
          <w:bdr w:val="none" w:sz="0" w:space="0" w:color="auto" w:frame="1"/>
        </w:rPr>
        <w:t>accept broad audience from around the world</w:t>
      </w:r>
      <w:r>
        <w:rPr>
          <w:color w:val="000000"/>
          <w:szCs w:val="28"/>
          <w:bdr w:val="none" w:sz="0" w:space="0" w:color="auto" w:frame="1"/>
        </w:rPr>
        <w:t>.</w:t>
      </w:r>
      <w:r w:rsidR="00BC518B" w:rsidRPr="00BC518B">
        <w:rPr>
          <w:color w:val="000000"/>
          <w:szCs w:val="24"/>
        </w:rPr>
        <w:t xml:space="preserve"> </w:t>
      </w:r>
      <w:r w:rsidR="00BC518B" w:rsidRPr="005E25AE">
        <w:rPr>
          <w:color w:val="000000"/>
          <w:szCs w:val="24"/>
        </w:rPr>
        <w:t>A proposed system is beneficial only if it can be turned into an information system that will meet the operational requirements of an organization. A system often fails if it does not fit within existing operations and if users resist the change.</w:t>
      </w:r>
    </w:p>
    <w:p w:rsidR="00BC518B" w:rsidRPr="005E25AE" w:rsidRDefault="00BC518B" w:rsidP="00BC518B">
      <w:pPr>
        <w:pStyle w:val="BodyText"/>
        <w:spacing w:line="360" w:lineRule="auto"/>
        <w:jc w:val="both"/>
        <w:rPr>
          <w:color w:val="000000"/>
          <w:szCs w:val="24"/>
        </w:rPr>
      </w:pPr>
      <w:r w:rsidRPr="005E25AE">
        <w:rPr>
          <w:color w:val="000000"/>
          <w:szCs w:val="24"/>
        </w:rPr>
        <w:lastRenderedPageBreak/>
        <w:t>Important issues a systems developer must look into are:</w:t>
      </w:r>
    </w:p>
    <w:p w:rsidR="00BC518B" w:rsidRPr="005E25AE" w:rsidRDefault="00BC518B" w:rsidP="007860DF">
      <w:pPr>
        <w:pStyle w:val="BodyText"/>
        <w:numPr>
          <w:ilvl w:val="0"/>
          <w:numId w:val="30"/>
        </w:numPr>
        <w:tabs>
          <w:tab w:val="clear" w:pos="720"/>
          <w:tab w:val="num" w:pos="1080"/>
        </w:tabs>
        <w:spacing w:line="360" w:lineRule="auto"/>
        <w:jc w:val="both"/>
        <w:rPr>
          <w:color w:val="000000"/>
          <w:szCs w:val="24"/>
        </w:rPr>
      </w:pPr>
      <w:r w:rsidRPr="005E25AE">
        <w:rPr>
          <w:color w:val="000000"/>
          <w:szCs w:val="24"/>
        </w:rPr>
        <w:t>Will the new system be used if implemented in an organization?</w:t>
      </w:r>
    </w:p>
    <w:p w:rsidR="00BC518B" w:rsidRPr="005E25AE" w:rsidRDefault="00BC518B" w:rsidP="00BC518B">
      <w:pPr>
        <w:pStyle w:val="BodyText"/>
        <w:numPr>
          <w:ilvl w:val="0"/>
          <w:numId w:val="30"/>
        </w:numPr>
        <w:spacing w:line="360" w:lineRule="auto"/>
        <w:jc w:val="both"/>
        <w:rPr>
          <w:color w:val="000000"/>
          <w:szCs w:val="24"/>
        </w:rPr>
      </w:pPr>
      <w:r w:rsidRPr="005E25AE">
        <w:rPr>
          <w:color w:val="000000"/>
          <w:szCs w:val="24"/>
        </w:rPr>
        <w:t>Are there any major barriers to implementation or is proposed system accepted without destructive resistance?</w:t>
      </w:r>
    </w:p>
    <w:p w:rsidR="00BC518B" w:rsidRPr="005E25AE" w:rsidRDefault="00BC518B" w:rsidP="00BC518B">
      <w:pPr>
        <w:pStyle w:val="BodyText"/>
        <w:spacing w:line="360" w:lineRule="auto"/>
        <w:jc w:val="both"/>
        <w:rPr>
          <w:color w:val="000000"/>
          <w:szCs w:val="24"/>
        </w:rPr>
      </w:pPr>
      <w:r w:rsidRPr="005E25AE">
        <w:rPr>
          <w:color w:val="000000"/>
          <w:szCs w:val="24"/>
        </w:rPr>
        <w:t>The whole purpos</w:t>
      </w:r>
      <w:r w:rsidR="00F40A00">
        <w:rPr>
          <w:color w:val="000000"/>
          <w:szCs w:val="24"/>
        </w:rPr>
        <w:t>e of computerizing the Grievance</w:t>
      </w:r>
      <w:r w:rsidRPr="005E25AE">
        <w:rPr>
          <w:color w:val="000000"/>
          <w:szCs w:val="24"/>
        </w:rPr>
        <w:t xml:space="preserve"> Management is to handle the work much more accurately and efficiently with less time consumption. There will be additional work to be com</w:t>
      </w:r>
      <w:r>
        <w:rPr>
          <w:color w:val="000000"/>
          <w:szCs w:val="24"/>
        </w:rPr>
        <w:t>pleted, because now the cellular company</w:t>
      </w:r>
      <w:r w:rsidRPr="005E25AE">
        <w:rPr>
          <w:color w:val="000000"/>
          <w:szCs w:val="24"/>
        </w:rPr>
        <w:t xml:space="preserve"> will have to maintain database of both their employees as well as their Customers.</w:t>
      </w:r>
    </w:p>
    <w:p w:rsidR="00BC518B" w:rsidRPr="005E25AE" w:rsidRDefault="00BC518B" w:rsidP="00BC518B">
      <w:pPr>
        <w:pStyle w:val="BodyText"/>
        <w:spacing w:line="360" w:lineRule="auto"/>
        <w:jc w:val="both"/>
        <w:rPr>
          <w:color w:val="000000"/>
          <w:szCs w:val="24"/>
        </w:rPr>
      </w:pPr>
      <w:r w:rsidRPr="005E25AE">
        <w:rPr>
          <w:color w:val="000000"/>
          <w:szCs w:val="24"/>
        </w:rPr>
        <w:t>Compared to the semi-computerized system the chances of avoiding errors in a computerized system is much higher because the user need not stress himself unnecessarily resulting in recklessness. Unlike the semi-computerized system there would be backup data for all the information concerning the daily transactions occurred within the organization.</w:t>
      </w:r>
    </w:p>
    <w:p w:rsidR="00BC518B" w:rsidRPr="005E25AE" w:rsidRDefault="00BC518B" w:rsidP="00BC518B">
      <w:pPr>
        <w:pStyle w:val="BodyText"/>
        <w:spacing w:line="360" w:lineRule="auto"/>
        <w:jc w:val="both"/>
        <w:rPr>
          <w:color w:val="000000"/>
          <w:szCs w:val="24"/>
        </w:rPr>
      </w:pPr>
      <w:r w:rsidRPr="005E25AE">
        <w:rPr>
          <w:color w:val="000000"/>
          <w:szCs w:val="24"/>
        </w:rPr>
        <w:t>Another important fact to be regarded is the security control, which is handled by the system. Si</w:t>
      </w:r>
      <w:r w:rsidR="00F40A00">
        <w:rPr>
          <w:color w:val="000000"/>
          <w:szCs w:val="24"/>
        </w:rPr>
        <w:t>nce data regarding each Client and the Complaint</w:t>
      </w:r>
      <w:r w:rsidRPr="005E25AE">
        <w:rPr>
          <w:color w:val="000000"/>
          <w:szCs w:val="24"/>
        </w:rPr>
        <w:t xml:space="preserve"> is confidential, security is a key issue. Information falling into the wrong hands could jeopardize the entire organization. Unlike in semi-computerized systems </w:t>
      </w:r>
    </w:p>
    <w:p w:rsidR="00BC518B" w:rsidRPr="005E25AE" w:rsidRDefault="00BC518B" w:rsidP="00BC518B">
      <w:pPr>
        <w:pStyle w:val="BodyText"/>
        <w:spacing w:line="360" w:lineRule="auto"/>
        <w:jc w:val="both"/>
        <w:rPr>
          <w:color w:val="000000"/>
          <w:szCs w:val="24"/>
        </w:rPr>
      </w:pPr>
      <w:r w:rsidRPr="005E25AE">
        <w:rPr>
          <w:color w:val="000000"/>
          <w:szCs w:val="24"/>
        </w:rPr>
        <w:t>The proposed system offers adequate control to protect the organization against fraud and embezzlement and guarantees the accuracy and Security of data and information. This is handled by the system providing individuals with separate login names and passwords.</w:t>
      </w:r>
    </w:p>
    <w:p w:rsidR="00BC518B" w:rsidRPr="005E25AE" w:rsidRDefault="00BC518B" w:rsidP="00BC518B">
      <w:pPr>
        <w:pStyle w:val="BodyText"/>
        <w:spacing w:line="360" w:lineRule="auto"/>
        <w:jc w:val="both"/>
        <w:rPr>
          <w:color w:val="000000"/>
          <w:szCs w:val="24"/>
        </w:rPr>
      </w:pPr>
      <w:r w:rsidRPr="005E25AE">
        <w:rPr>
          <w:color w:val="000000"/>
          <w:szCs w:val="24"/>
        </w:rPr>
        <w:t xml:space="preserve">The new system is user-friendlier, which enables the end-user to complete his/her work efficiently and accurately with interest. After taking the above fact into consideration we can state the operating of the proposed system within the organization is feasible. </w:t>
      </w:r>
    </w:p>
    <w:p w:rsidR="00BC518B" w:rsidRPr="005E25AE" w:rsidRDefault="00BC518B" w:rsidP="00BC518B">
      <w:pPr>
        <w:pStyle w:val="BodyText"/>
        <w:spacing w:line="360" w:lineRule="auto"/>
        <w:jc w:val="both"/>
        <w:rPr>
          <w:color w:val="000000"/>
          <w:szCs w:val="24"/>
        </w:rPr>
      </w:pPr>
      <w:r w:rsidRPr="005E25AE">
        <w:rPr>
          <w:color w:val="000000"/>
          <w:szCs w:val="24"/>
        </w:rPr>
        <w:t>In this phase of the feasibility study the following two main topics</w:t>
      </w:r>
    </w:p>
    <w:p w:rsidR="00BC518B" w:rsidRPr="005E25AE" w:rsidRDefault="00BC518B" w:rsidP="00BC518B">
      <w:pPr>
        <w:pStyle w:val="BodyText"/>
        <w:numPr>
          <w:ilvl w:val="0"/>
          <w:numId w:val="31"/>
        </w:numPr>
        <w:spacing w:line="360" w:lineRule="auto"/>
        <w:jc w:val="both"/>
        <w:rPr>
          <w:color w:val="000000"/>
          <w:szCs w:val="24"/>
        </w:rPr>
      </w:pPr>
      <w:r w:rsidRPr="005E25AE">
        <w:rPr>
          <w:color w:val="000000"/>
          <w:szCs w:val="24"/>
        </w:rPr>
        <w:t>Technical Performance Aspect and</w:t>
      </w:r>
    </w:p>
    <w:p w:rsidR="00BC518B" w:rsidRPr="005E25AE" w:rsidRDefault="00BC518B" w:rsidP="00BC518B">
      <w:pPr>
        <w:pStyle w:val="BodyText"/>
        <w:numPr>
          <w:ilvl w:val="0"/>
          <w:numId w:val="31"/>
        </w:numPr>
        <w:spacing w:line="360" w:lineRule="auto"/>
        <w:jc w:val="both"/>
        <w:rPr>
          <w:color w:val="000000"/>
          <w:szCs w:val="24"/>
        </w:rPr>
      </w:pPr>
      <w:r w:rsidRPr="005E25AE">
        <w:rPr>
          <w:color w:val="000000"/>
          <w:szCs w:val="24"/>
        </w:rPr>
        <w:t>Acceptance within the organization</w:t>
      </w:r>
    </w:p>
    <w:p w:rsidR="00BC518B" w:rsidRDefault="00BC518B" w:rsidP="00BC518B">
      <w:pPr>
        <w:pStyle w:val="BodyText"/>
        <w:spacing w:line="360" w:lineRule="auto"/>
        <w:jc w:val="both"/>
        <w:rPr>
          <w:color w:val="000000"/>
          <w:szCs w:val="24"/>
        </w:rPr>
      </w:pPr>
      <w:r w:rsidRPr="005E25AE">
        <w:rPr>
          <w:color w:val="000000"/>
          <w:szCs w:val="24"/>
        </w:rPr>
        <w:t>Technical performance aspect is explained in the technical feasibility report and there is no new information is needed in this to explain it again, but as for the acceptance within the organization the following points are important and those are ex</w:t>
      </w:r>
      <w:r>
        <w:rPr>
          <w:color w:val="000000"/>
          <w:szCs w:val="24"/>
        </w:rPr>
        <w:t>plained according to the topics.</w:t>
      </w:r>
    </w:p>
    <w:p w:rsidR="00BC518B" w:rsidRPr="00BC518B" w:rsidRDefault="00BC518B" w:rsidP="00BC518B">
      <w:pPr>
        <w:spacing w:line="360" w:lineRule="auto"/>
        <w:jc w:val="both"/>
        <w:rPr>
          <w:b/>
        </w:rPr>
      </w:pPr>
      <w:r w:rsidRPr="005E25AE">
        <w:rPr>
          <w:b/>
        </w:rPr>
        <w:lastRenderedPageBreak/>
        <w:t>Whether the system provides right</w:t>
      </w:r>
      <w:r>
        <w:rPr>
          <w:b/>
        </w:rPr>
        <w:t xml:space="preserve"> information to the right place?</w:t>
      </w:r>
    </w:p>
    <w:p w:rsidR="00BC518B" w:rsidRPr="00BC518B" w:rsidRDefault="00BC518B" w:rsidP="00BC518B">
      <w:pPr>
        <w:pStyle w:val="BodyText"/>
        <w:spacing w:line="360" w:lineRule="auto"/>
        <w:jc w:val="both"/>
        <w:rPr>
          <w:color w:val="000000"/>
          <w:szCs w:val="24"/>
        </w:rPr>
      </w:pPr>
      <w:r w:rsidRPr="005E25AE">
        <w:rPr>
          <w:color w:val="000000"/>
          <w:szCs w:val="24"/>
        </w:rPr>
        <w:t>In the current system which is the semi computerized system the information may be lost in the process of sending from one place to another. This is mainly due to human interaction in the process of the transferring informa</w:t>
      </w:r>
      <w:r>
        <w:rPr>
          <w:color w:val="000000"/>
          <w:szCs w:val="24"/>
        </w:rPr>
        <w:t>tion from one place to another.</w:t>
      </w:r>
    </w:p>
    <w:p w:rsidR="00BC518B" w:rsidRPr="005E25AE" w:rsidRDefault="00BC518B" w:rsidP="00BC518B">
      <w:pPr>
        <w:spacing w:line="360" w:lineRule="auto"/>
        <w:jc w:val="both"/>
        <w:rPr>
          <w:b/>
        </w:rPr>
      </w:pPr>
      <w:r w:rsidRPr="005E25AE">
        <w:rPr>
          <w:b/>
        </w:rPr>
        <w:t>Whether the new system affects the current users in the system?</w:t>
      </w:r>
    </w:p>
    <w:p w:rsidR="00BC518B" w:rsidRDefault="00BC518B" w:rsidP="00596153">
      <w:pPr>
        <w:pStyle w:val="BodyText"/>
        <w:spacing w:line="276" w:lineRule="auto"/>
        <w:jc w:val="both"/>
        <w:rPr>
          <w:szCs w:val="24"/>
        </w:rPr>
      </w:pPr>
      <w:r w:rsidRPr="005E25AE">
        <w:rPr>
          <w:szCs w:val="24"/>
        </w:rPr>
        <w:t>The new proposed system will affect the users in the following areas</w:t>
      </w:r>
    </w:p>
    <w:p w:rsidR="00BC518B" w:rsidRDefault="00BC518B" w:rsidP="00596153">
      <w:pPr>
        <w:pStyle w:val="BodyText"/>
        <w:numPr>
          <w:ilvl w:val="0"/>
          <w:numId w:val="32"/>
        </w:numPr>
        <w:spacing w:line="276" w:lineRule="auto"/>
        <w:jc w:val="both"/>
        <w:rPr>
          <w:szCs w:val="24"/>
        </w:rPr>
      </w:pPr>
      <w:r w:rsidRPr="005E25AE">
        <w:rPr>
          <w:szCs w:val="24"/>
        </w:rPr>
        <w:t xml:space="preserve">Accuracy </w:t>
      </w:r>
    </w:p>
    <w:p w:rsidR="00BC518B" w:rsidRDefault="00BC518B" w:rsidP="00596153">
      <w:pPr>
        <w:pStyle w:val="BodyText"/>
        <w:numPr>
          <w:ilvl w:val="0"/>
          <w:numId w:val="32"/>
        </w:numPr>
        <w:spacing w:line="276" w:lineRule="auto"/>
        <w:jc w:val="both"/>
        <w:rPr>
          <w:szCs w:val="24"/>
        </w:rPr>
      </w:pPr>
      <w:r w:rsidRPr="005E25AE">
        <w:rPr>
          <w:szCs w:val="24"/>
        </w:rPr>
        <w:t>Efficiency</w:t>
      </w:r>
    </w:p>
    <w:p w:rsidR="00BC518B" w:rsidRDefault="00BC518B" w:rsidP="00596153">
      <w:pPr>
        <w:pStyle w:val="BodyText"/>
        <w:numPr>
          <w:ilvl w:val="0"/>
          <w:numId w:val="32"/>
        </w:numPr>
        <w:spacing w:line="276" w:lineRule="auto"/>
        <w:jc w:val="both"/>
        <w:rPr>
          <w:szCs w:val="24"/>
        </w:rPr>
      </w:pPr>
      <w:r w:rsidRPr="005E25AE">
        <w:rPr>
          <w:szCs w:val="24"/>
        </w:rPr>
        <w:t>Productivity</w:t>
      </w:r>
    </w:p>
    <w:p w:rsidR="00BC518B" w:rsidRDefault="00BC518B" w:rsidP="00596153">
      <w:pPr>
        <w:pStyle w:val="BodyText"/>
        <w:numPr>
          <w:ilvl w:val="0"/>
          <w:numId w:val="32"/>
        </w:numPr>
        <w:spacing w:line="276" w:lineRule="auto"/>
        <w:jc w:val="both"/>
        <w:rPr>
          <w:szCs w:val="24"/>
        </w:rPr>
      </w:pPr>
      <w:r w:rsidRPr="005E25AE">
        <w:rPr>
          <w:szCs w:val="24"/>
        </w:rPr>
        <w:t xml:space="preserve">Robustness </w:t>
      </w:r>
    </w:p>
    <w:p w:rsidR="00BC518B" w:rsidRPr="005E25AE" w:rsidRDefault="00BC518B" w:rsidP="00596153">
      <w:pPr>
        <w:pStyle w:val="BodyText"/>
        <w:numPr>
          <w:ilvl w:val="0"/>
          <w:numId w:val="32"/>
        </w:numPr>
        <w:spacing w:line="276" w:lineRule="auto"/>
        <w:jc w:val="both"/>
        <w:rPr>
          <w:szCs w:val="24"/>
        </w:rPr>
      </w:pPr>
      <w:r w:rsidRPr="005E25AE">
        <w:rPr>
          <w:szCs w:val="24"/>
        </w:rPr>
        <w:t>Lesser time consuming</w:t>
      </w:r>
    </w:p>
    <w:p w:rsidR="002C6D8C" w:rsidRDefault="002C6D8C" w:rsidP="002C6D8C">
      <w:pPr>
        <w:shd w:val="clear" w:color="auto" w:fill="FFFFFF"/>
        <w:jc w:val="both"/>
        <w:rPr>
          <w:b/>
          <w:bCs/>
          <w:iCs/>
          <w:color w:val="000000"/>
          <w:sz w:val="28"/>
          <w:szCs w:val="28"/>
          <w:bdr w:val="none" w:sz="0" w:space="0" w:color="auto" w:frame="1"/>
        </w:rPr>
      </w:pPr>
      <w:r w:rsidRPr="00143B26">
        <w:rPr>
          <w:b/>
          <w:sz w:val="28"/>
          <w:szCs w:val="28"/>
        </w:rPr>
        <w:t>3.3</w:t>
      </w:r>
      <w:r w:rsidR="00577666">
        <w:rPr>
          <w:b/>
          <w:sz w:val="28"/>
          <w:szCs w:val="28"/>
        </w:rPr>
        <w:t xml:space="preserve"> </w:t>
      </w:r>
      <w:r w:rsidRPr="0091597B">
        <w:rPr>
          <w:b/>
          <w:bCs/>
          <w:iCs/>
          <w:color w:val="000000"/>
          <w:sz w:val="28"/>
          <w:szCs w:val="28"/>
          <w:bdr w:val="none" w:sz="0" w:space="0" w:color="auto" w:frame="1"/>
        </w:rPr>
        <w:t>Economic Feasibility</w:t>
      </w:r>
    </w:p>
    <w:p w:rsidR="002C6D8C" w:rsidRPr="0091597B" w:rsidRDefault="002C6D8C" w:rsidP="002C6D8C">
      <w:pPr>
        <w:shd w:val="clear" w:color="auto" w:fill="FFFFFF"/>
        <w:jc w:val="both"/>
        <w:rPr>
          <w:color w:val="000000"/>
          <w:sz w:val="28"/>
          <w:szCs w:val="28"/>
        </w:rPr>
      </w:pPr>
    </w:p>
    <w:p w:rsidR="002C6D8C" w:rsidRPr="0091597B" w:rsidRDefault="002C6D8C" w:rsidP="002C6D8C">
      <w:pPr>
        <w:shd w:val="clear" w:color="auto" w:fill="FFFFFF"/>
        <w:spacing w:line="360" w:lineRule="auto"/>
        <w:jc w:val="both"/>
        <w:rPr>
          <w:color w:val="000000"/>
          <w:szCs w:val="28"/>
        </w:rPr>
      </w:pPr>
      <w:r>
        <w:rPr>
          <w:color w:val="000000"/>
          <w:szCs w:val="28"/>
          <w:bdr w:val="none" w:sz="0" w:space="0" w:color="auto" w:frame="1"/>
        </w:rPr>
        <w:t xml:space="preserve">This </w:t>
      </w:r>
      <w:r w:rsidRPr="0091597B">
        <w:rPr>
          <w:color w:val="000000"/>
          <w:szCs w:val="28"/>
          <w:bdr w:val="none" w:sz="0" w:space="0" w:color="auto" w:frame="1"/>
        </w:rPr>
        <w:t>feasibility study present</w:t>
      </w:r>
      <w:r>
        <w:rPr>
          <w:color w:val="000000"/>
          <w:szCs w:val="28"/>
          <w:bdr w:val="none" w:sz="0" w:space="0" w:color="auto" w:frame="1"/>
        </w:rPr>
        <w:t>s</w:t>
      </w:r>
      <w:r w:rsidRPr="0091597B">
        <w:rPr>
          <w:color w:val="000000"/>
          <w:szCs w:val="28"/>
          <w:bdr w:val="none" w:sz="0" w:space="0" w:color="auto" w:frame="1"/>
        </w:rPr>
        <w:t xml:space="preserve"> tangible and intangible benefits from the</w:t>
      </w:r>
      <w:r>
        <w:rPr>
          <w:color w:val="000000"/>
          <w:szCs w:val="28"/>
          <w:bdr w:val="none" w:sz="0" w:space="0" w:color="auto" w:frame="1"/>
        </w:rPr>
        <w:t xml:space="preserve"> </w:t>
      </w:r>
      <w:r w:rsidRPr="0091597B">
        <w:rPr>
          <w:color w:val="000000"/>
          <w:szCs w:val="28"/>
          <w:bdr w:val="none" w:sz="0" w:space="0" w:color="auto" w:frame="1"/>
        </w:rPr>
        <w:t>project by comparing the development and operational cost. The technique of cost</w:t>
      </w:r>
      <w:r>
        <w:rPr>
          <w:color w:val="000000"/>
          <w:szCs w:val="28"/>
          <w:bdr w:val="none" w:sz="0" w:space="0" w:color="auto" w:frame="1"/>
        </w:rPr>
        <w:t xml:space="preserve"> </w:t>
      </w:r>
      <w:r w:rsidRPr="0091597B">
        <w:rPr>
          <w:color w:val="000000"/>
          <w:szCs w:val="28"/>
          <w:bdr w:val="none" w:sz="0" w:space="0" w:color="auto" w:frame="1"/>
        </w:rPr>
        <w:t>benefit analysis is often used as a basis for assessing economic feasibility. This</w:t>
      </w:r>
      <w:r>
        <w:rPr>
          <w:color w:val="000000"/>
          <w:szCs w:val="28"/>
          <w:bdr w:val="none" w:sz="0" w:space="0" w:color="auto" w:frame="1"/>
        </w:rPr>
        <w:t xml:space="preserve"> </w:t>
      </w:r>
      <w:r w:rsidRPr="0091597B">
        <w:rPr>
          <w:color w:val="000000"/>
          <w:szCs w:val="28"/>
          <w:bdr w:val="none" w:sz="0" w:space="0" w:color="auto" w:frame="1"/>
        </w:rPr>
        <w:t>system needs some more initial investment than the existing system, but it can be justifiable that it will improve quality of service.</w:t>
      </w:r>
      <w:r>
        <w:rPr>
          <w:color w:val="000000"/>
          <w:szCs w:val="28"/>
          <w:bdr w:val="none" w:sz="0" w:space="0" w:color="auto" w:frame="1"/>
        </w:rPr>
        <w:t xml:space="preserve"> </w:t>
      </w:r>
      <w:r w:rsidRPr="0091597B">
        <w:rPr>
          <w:color w:val="000000"/>
          <w:szCs w:val="28"/>
          <w:bdr w:val="none" w:sz="0" w:space="0" w:color="auto" w:frame="1"/>
        </w:rPr>
        <w:t>Thus feasibility study should center along the following points:</w:t>
      </w:r>
    </w:p>
    <w:p w:rsidR="002C6D8C" w:rsidRPr="001F5C88" w:rsidRDefault="002C6D8C" w:rsidP="002C6D8C">
      <w:pPr>
        <w:shd w:val="clear" w:color="auto" w:fill="FFFFFF"/>
        <w:jc w:val="both"/>
        <w:rPr>
          <w:color w:val="000000"/>
          <w:sz w:val="28"/>
          <w:szCs w:val="28"/>
        </w:rPr>
      </w:pPr>
      <w:r w:rsidRPr="00700DDC">
        <w:rPr>
          <w:color w:val="000000"/>
          <w:sz w:val="28"/>
          <w:szCs w:val="28"/>
          <w:bdr w:val="none" w:sz="0" w:space="0" w:color="auto" w:frame="1"/>
        </w:rPr>
        <w:t> </w:t>
      </w:r>
    </w:p>
    <w:p w:rsidR="002C6D8C" w:rsidRPr="0091597B" w:rsidRDefault="002C6D8C" w:rsidP="002C6D8C">
      <w:pPr>
        <w:numPr>
          <w:ilvl w:val="0"/>
          <w:numId w:val="28"/>
        </w:numPr>
        <w:shd w:val="clear" w:color="auto" w:fill="FFFFFF"/>
        <w:suppressAutoHyphens/>
        <w:jc w:val="both"/>
        <w:rPr>
          <w:color w:val="000000"/>
          <w:szCs w:val="28"/>
        </w:rPr>
      </w:pPr>
      <w:r w:rsidRPr="0091597B">
        <w:rPr>
          <w:color w:val="000000"/>
          <w:szCs w:val="28"/>
          <w:bdr w:val="none" w:sz="0" w:space="0" w:color="auto" w:frame="1"/>
        </w:rPr>
        <w:t>Improvement resulting over the existing method in terms of accuracy,</w:t>
      </w:r>
      <w:r>
        <w:rPr>
          <w:color w:val="000000"/>
          <w:szCs w:val="28"/>
          <w:bdr w:val="none" w:sz="0" w:space="0" w:color="auto" w:frame="1"/>
        </w:rPr>
        <w:t xml:space="preserve"> </w:t>
      </w:r>
      <w:r w:rsidRPr="0091597B">
        <w:rPr>
          <w:color w:val="000000"/>
          <w:szCs w:val="28"/>
          <w:bdr w:val="none" w:sz="0" w:space="0" w:color="auto" w:frame="1"/>
        </w:rPr>
        <w:t>timeliness.</w:t>
      </w:r>
    </w:p>
    <w:p w:rsidR="002C6D8C" w:rsidRPr="0091597B" w:rsidRDefault="002C6D8C" w:rsidP="002C6D8C">
      <w:pPr>
        <w:shd w:val="clear" w:color="auto" w:fill="FFFFFF"/>
        <w:jc w:val="both"/>
        <w:rPr>
          <w:color w:val="000000"/>
          <w:szCs w:val="28"/>
        </w:rPr>
      </w:pPr>
      <w:r w:rsidRPr="0091597B">
        <w:rPr>
          <w:color w:val="000000"/>
          <w:szCs w:val="28"/>
          <w:bdr w:val="none" w:sz="0" w:space="0" w:color="auto" w:frame="1"/>
        </w:rPr>
        <w:t> </w:t>
      </w:r>
    </w:p>
    <w:p w:rsidR="002C6D8C" w:rsidRPr="0091597B" w:rsidRDefault="002C6D8C" w:rsidP="002C6D8C">
      <w:pPr>
        <w:numPr>
          <w:ilvl w:val="0"/>
          <w:numId w:val="28"/>
        </w:numPr>
        <w:shd w:val="clear" w:color="auto" w:fill="FFFFFF"/>
        <w:suppressAutoHyphens/>
        <w:jc w:val="both"/>
        <w:rPr>
          <w:color w:val="000000"/>
          <w:szCs w:val="28"/>
        </w:rPr>
      </w:pPr>
      <w:r w:rsidRPr="0091597B">
        <w:rPr>
          <w:color w:val="000000"/>
          <w:szCs w:val="28"/>
          <w:bdr w:val="none" w:sz="0" w:space="0" w:color="auto" w:frame="1"/>
        </w:rPr>
        <w:t>Cost comparison</w:t>
      </w:r>
    </w:p>
    <w:p w:rsidR="002C6D8C" w:rsidRPr="0091597B" w:rsidRDefault="002C6D8C" w:rsidP="002C6D8C">
      <w:pPr>
        <w:shd w:val="clear" w:color="auto" w:fill="FFFFFF"/>
        <w:jc w:val="both"/>
        <w:rPr>
          <w:color w:val="000000"/>
          <w:szCs w:val="28"/>
        </w:rPr>
      </w:pPr>
      <w:r w:rsidRPr="0091597B">
        <w:rPr>
          <w:color w:val="000000"/>
          <w:szCs w:val="28"/>
          <w:bdr w:val="none" w:sz="0" w:space="0" w:color="auto" w:frame="1"/>
        </w:rPr>
        <w:t> </w:t>
      </w:r>
    </w:p>
    <w:p w:rsidR="002C6D8C" w:rsidRPr="0091597B" w:rsidRDefault="002C6D8C" w:rsidP="002C6D8C">
      <w:pPr>
        <w:numPr>
          <w:ilvl w:val="0"/>
          <w:numId w:val="28"/>
        </w:numPr>
        <w:shd w:val="clear" w:color="auto" w:fill="FFFFFF"/>
        <w:suppressAutoHyphens/>
        <w:jc w:val="both"/>
        <w:rPr>
          <w:color w:val="000000"/>
          <w:szCs w:val="28"/>
        </w:rPr>
      </w:pPr>
      <w:r w:rsidRPr="0091597B">
        <w:rPr>
          <w:color w:val="000000"/>
          <w:szCs w:val="28"/>
          <w:bdr w:val="none" w:sz="0" w:space="0" w:color="auto" w:frame="1"/>
        </w:rPr>
        <w:t>Estimate on the life expectancy of the hardware.</w:t>
      </w:r>
    </w:p>
    <w:p w:rsidR="002C6D8C" w:rsidRPr="001F5C88" w:rsidRDefault="002C6D8C" w:rsidP="002C6D8C">
      <w:pPr>
        <w:shd w:val="clear" w:color="auto" w:fill="FFFFFF"/>
        <w:jc w:val="both"/>
        <w:rPr>
          <w:color w:val="000000"/>
          <w:sz w:val="28"/>
          <w:szCs w:val="28"/>
        </w:rPr>
      </w:pPr>
      <w:r w:rsidRPr="00700DDC">
        <w:rPr>
          <w:color w:val="000000"/>
          <w:sz w:val="28"/>
          <w:szCs w:val="28"/>
          <w:bdr w:val="none" w:sz="0" w:space="0" w:color="auto" w:frame="1"/>
        </w:rPr>
        <w:t> </w:t>
      </w:r>
    </w:p>
    <w:p w:rsidR="002C6D8C" w:rsidRPr="002C6D8C" w:rsidRDefault="002C6D8C" w:rsidP="002C6D8C">
      <w:pPr>
        <w:shd w:val="clear" w:color="auto" w:fill="FFFFFF"/>
        <w:jc w:val="both"/>
        <w:rPr>
          <w:b/>
          <w:color w:val="000000"/>
          <w:sz w:val="28"/>
          <w:szCs w:val="28"/>
          <w:bdr w:val="none" w:sz="0" w:space="0" w:color="auto" w:frame="1"/>
        </w:rPr>
      </w:pPr>
      <w:r w:rsidRPr="002C6D8C">
        <w:rPr>
          <w:b/>
          <w:color w:val="000000"/>
          <w:sz w:val="28"/>
          <w:szCs w:val="28"/>
          <w:bdr w:val="none" w:sz="0" w:space="0" w:color="auto" w:frame="1"/>
        </w:rPr>
        <w:t>Overall objective:</w:t>
      </w:r>
    </w:p>
    <w:p w:rsidR="002C6D8C" w:rsidRDefault="002C6D8C" w:rsidP="002C6D8C">
      <w:pPr>
        <w:shd w:val="clear" w:color="auto" w:fill="FFFFFF"/>
        <w:jc w:val="both"/>
        <w:rPr>
          <w:color w:val="000000"/>
          <w:sz w:val="28"/>
          <w:szCs w:val="28"/>
          <w:bdr w:val="none" w:sz="0" w:space="0" w:color="auto" w:frame="1"/>
        </w:rPr>
      </w:pPr>
    </w:p>
    <w:p w:rsidR="002C6D8C" w:rsidRDefault="002C6D8C" w:rsidP="002C6D8C">
      <w:pPr>
        <w:shd w:val="clear" w:color="auto" w:fill="FFFFFF"/>
        <w:spacing w:line="360" w:lineRule="auto"/>
        <w:jc w:val="both"/>
        <w:rPr>
          <w:color w:val="000000"/>
          <w:szCs w:val="28"/>
          <w:bdr w:val="none" w:sz="0" w:space="0" w:color="auto" w:frame="1"/>
        </w:rPr>
      </w:pPr>
      <w:r w:rsidRPr="0091597B">
        <w:rPr>
          <w:color w:val="000000"/>
          <w:szCs w:val="28"/>
          <w:bdr w:val="none" w:sz="0" w:space="0" w:color="auto" w:frame="1"/>
        </w:rPr>
        <w:t>Our project is economically feasible. It does not require much cost to be</w:t>
      </w:r>
      <w:r>
        <w:rPr>
          <w:color w:val="000000"/>
          <w:szCs w:val="28"/>
          <w:bdr w:val="none" w:sz="0" w:space="0" w:color="auto" w:frame="1"/>
        </w:rPr>
        <w:t xml:space="preserve"> </w:t>
      </w:r>
      <w:r w:rsidRPr="0091597B">
        <w:rPr>
          <w:color w:val="000000"/>
          <w:szCs w:val="28"/>
          <w:bdr w:val="none" w:sz="0" w:space="0" w:color="auto" w:frame="1"/>
        </w:rPr>
        <w:t>involved in the overall process. The overall objective is in easing out the</w:t>
      </w:r>
      <w:r>
        <w:rPr>
          <w:color w:val="000000"/>
          <w:szCs w:val="28"/>
          <w:bdr w:val="none" w:sz="0" w:space="0" w:color="auto" w:frame="1"/>
        </w:rPr>
        <w:t xml:space="preserve"> complaints management process</w:t>
      </w:r>
      <w:r w:rsidRPr="0091597B">
        <w:rPr>
          <w:color w:val="000000"/>
          <w:szCs w:val="28"/>
          <w:bdr w:val="none" w:sz="0" w:space="0" w:color="auto" w:frame="1"/>
        </w:rPr>
        <w:t>.</w:t>
      </w:r>
    </w:p>
    <w:p w:rsidR="00914494" w:rsidRDefault="00914494" w:rsidP="002C6D8C">
      <w:pPr>
        <w:shd w:val="clear" w:color="auto" w:fill="FFFFFF"/>
        <w:spacing w:line="360" w:lineRule="auto"/>
        <w:jc w:val="both"/>
        <w:rPr>
          <w:color w:val="000000"/>
          <w:szCs w:val="28"/>
          <w:bdr w:val="none" w:sz="0" w:space="0" w:color="auto" w:frame="1"/>
        </w:rPr>
      </w:pPr>
    </w:p>
    <w:p w:rsidR="00914494" w:rsidRDefault="00914494" w:rsidP="002C6D8C">
      <w:pPr>
        <w:shd w:val="clear" w:color="auto" w:fill="FFFFFF"/>
        <w:spacing w:line="360" w:lineRule="auto"/>
        <w:jc w:val="both"/>
        <w:rPr>
          <w:color w:val="000000"/>
          <w:szCs w:val="28"/>
          <w:bdr w:val="none" w:sz="0" w:space="0" w:color="auto" w:frame="1"/>
        </w:rPr>
      </w:pPr>
    </w:p>
    <w:p w:rsidR="00914494" w:rsidRDefault="00914494" w:rsidP="002C6D8C">
      <w:pPr>
        <w:shd w:val="clear" w:color="auto" w:fill="FFFFFF"/>
        <w:spacing w:line="360" w:lineRule="auto"/>
        <w:jc w:val="both"/>
        <w:rPr>
          <w:color w:val="000000"/>
          <w:szCs w:val="28"/>
          <w:bdr w:val="none" w:sz="0" w:space="0" w:color="auto" w:frame="1"/>
        </w:rPr>
      </w:pPr>
    </w:p>
    <w:p w:rsidR="00F07BFC" w:rsidRDefault="00F07BFC" w:rsidP="00A24124">
      <w:pPr>
        <w:tabs>
          <w:tab w:val="left" w:pos="2660"/>
        </w:tabs>
        <w:spacing w:line="200" w:lineRule="exact"/>
        <w:rPr>
          <w:color w:val="000000"/>
          <w:szCs w:val="28"/>
          <w:bdr w:val="none" w:sz="0" w:space="0" w:color="auto" w:frame="1"/>
        </w:rPr>
      </w:pPr>
    </w:p>
    <w:p w:rsidR="00F07BFC" w:rsidRDefault="00F07BFC" w:rsidP="00A24124">
      <w:pPr>
        <w:tabs>
          <w:tab w:val="left" w:pos="2660"/>
        </w:tabs>
        <w:spacing w:line="200" w:lineRule="exact"/>
        <w:rPr>
          <w:rFonts w:eastAsia="Wingdings"/>
        </w:rPr>
      </w:pPr>
    </w:p>
    <w:p w:rsidR="00914494" w:rsidRDefault="00914494" w:rsidP="00596153">
      <w:pPr>
        <w:tabs>
          <w:tab w:val="left" w:pos="2660"/>
        </w:tabs>
        <w:spacing w:line="200" w:lineRule="exact"/>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914494" w:rsidRDefault="00914494">
      <w:pPr>
        <w:spacing w:after="200" w:line="276" w:lineRule="auto"/>
        <w:rPr>
          <w:b/>
          <w:bCs/>
          <w:kern w:val="32"/>
          <w:sz w:val="28"/>
          <w:szCs w:val="28"/>
        </w:rPr>
      </w:pPr>
    </w:p>
    <w:p w:rsidR="0009560D" w:rsidRDefault="0009560D" w:rsidP="00C908A3">
      <w:pPr>
        <w:spacing w:after="200" w:line="276" w:lineRule="auto"/>
        <w:rPr>
          <w:b/>
          <w:bCs/>
          <w:kern w:val="32"/>
          <w:sz w:val="72"/>
          <w:szCs w:val="72"/>
        </w:rPr>
      </w:pPr>
      <w:r>
        <w:rPr>
          <w:b/>
          <w:bCs/>
          <w:kern w:val="32"/>
          <w:sz w:val="72"/>
          <w:szCs w:val="72"/>
        </w:rPr>
        <w:t xml:space="preserve">  </w:t>
      </w:r>
    </w:p>
    <w:p w:rsidR="006E1AE5" w:rsidRPr="0009560D" w:rsidRDefault="0009560D" w:rsidP="00C908A3">
      <w:pPr>
        <w:spacing w:after="200" w:line="276" w:lineRule="auto"/>
        <w:rPr>
          <w:b/>
          <w:bCs/>
          <w:kern w:val="32"/>
          <w:sz w:val="72"/>
          <w:szCs w:val="72"/>
        </w:rPr>
      </w:pPr>
      <w:r>
        <w:rPr>
          <w:b/>
          <w:bCs/>
          <w:kern w:val="32"/>
          <w:sz w:val="72"/>
          <w:szCs w:val="72"/>
        </w:rPr>
        <w:tab/>
        <w:t xml:space="preserve"> </w:t>
      </w:r>
      <w:r w:rsidRPr="0009560D">
        <w:rPr>
          <w:b/>
          <w:bCs/>
          <w:kern w:val="32"/>
          <w:sz w:val="72"/>
          <w:szCs w:val="72"/>
        </w:rPr>
        <w:t xml:space="preserve">4. </w:t>
      </w:r>
      <w:r w:rsidR="00914494" w:rsidRPr="0009560D">
        <w:rPr>
          <w:b/>
          <w:bCs/>
          <w:kern w:val="32"/>
          <w:sz w:val="72"/>
          <w:szCs w:val="72"/>
        </w:rPr>
        <w:t xml:space="preserve">SYSTEM ANALYSIS </w:t>
      </w:r>
      <w:r w:rsidR="00914494" w:rsidRPr="0009560D">
        <w:rPr>
          <w:b/>
          <w:bCs/>
          <w:kern w:val="32"/>
          <w:sz w:val="72"/>
          <w:szCs w:val="72"/>
        </w:rPr>
        <w:t xml:space="preserve">  </w:t>
      </w:r>
      <w:r w:rsidR="00914494" w:rsidRPr="0009560D">
        <w:rPr>
          <w:b/>
          <w:bCs/>
          <w:kern w:val="32"/>
          <w:sz w:val="72"/>
          <w:szCs w:val="72"/>
        </w:rPr>
        <w:tab/>
      </w:r>
      <w:r w:rsidR="00914494" w:rsidRPr="0009560D">
        <w:rPr>
          <w:b/>
          <w:bCs/>
          <w:kern w:val="32"/>
          <w:sz w:val="72"/>
          <w:szCs w:val="72"/>
        </w:rPr>
        <w:tab/>
      </w:r>
      <w:r>
        <w:rPr>
          <w:b/>
          <w:bCs/>
          <w:kern w:val="32"/>
          <w:sz w:val="72"/>
          <w:szCs w:val="72"/>
        </w:rPr>
        <w:t xml:space="preserve">     </w:t>
      </w:r>
      <w:r>
        <w:rPr>
          <w:b/>
          <w:bCs/>
          <w:kern w:val="32"/>
          <w:sz w:val="72"/>
          <w:szCs w:val="72"/>
        </w:rPr>
        <w:tab/>
        <w:t xml:space="preserve"> </w:t>
      </w:r>
      <w:r w:rsidR="00914494" w:rsidRPr="0009560D">
        <w:rPr>
          <w:b/>
          <w:bCs/>
          <w:kern w:val="32"/>
          <w:sz w:val="72"/>
          <w:szCs w:val="72"/>
        </w:rPr>
        <w:t>AND DESIGN</w:t>
      </w:r>
      <w:r w:rsidR="00914494" w:rsidRPr="0009560D">
        <w:rPr>
          <w:b/>
          <w:bCs/>
          <w:kern w:val="32"/>
          <w:sz w:val="72"/>
          <w:szCs w:val="72"/>
        </w:rPr>
        <w:t xml:space="preserve"> </w:t>
      </w:r>
      <w:r w:rsidR="00914494" w:rsidRPr="0009560D">
        <w:rPr>
          <w:b/>
          <w:bCs/>
          <w:kern w:val="32"/>
          <w:sz w:val="72"/>
          <w:szCs w:val="72"/>
        </w:rPr>
        <w:br w:type="page"/>
      </w:r>
    </w:p>
    <w:p w:rsidR="004464E7" w:rsidRPr="004C2D3E" w:rsidRDefault="002C6D8C" w:rsidP="004464E7">
      <w:pPr>
        <w:keepNext/>
        <w:spacing w:before="240" w:after="60" w:line="360" w:lineRule="auto"/>
        <w:outlineLvl w:val="0"/>
        <w:rPr>
          <w:b/>
          <w:bCs/>
          <w:kern w:val="32"/>
        </w:rPr>
      </w:pPr>
      <w:r>
        <w:rPr>
          <w:b/>
          <w:bCs/>
          <w:kern w:val="32"/>
        </w:rPr>
        <w:lastRenderedPageBreak/>
        <w:t>4</w:t>
      </w:r>
      <w:r w:rsidR="004464E7" w:rsidRPr="004C2D3E">
        <w:rPr>
          <w:b/>
          <w:bCs/>
          <w:kern w:val="32"/>
        </w:rPr>
        <w:t>.1 System Analysis Introduction</w:t>
      </w:r>
    </w:p>
    <w:p w:rsidR="004464E7" w:rsidRPr="004C2D3E" w:rsidRDefault="004464E7" w:rsidP="004464E7">
      <w:pPr>
        <w:widowControl w:val="0"/>
        <w:suppressAutoHyphens/>
        <w:overflowPunct w:val="0"/>
        <w:autoSpaceDE w:val="0"/>
        <w:autoSpaceDN w:val="0"/>
        <w:adjustRightInd w:val="0"/>
        <w:spacing w:after="120" w:line="360" w:lineRule="auto"/>
        <w:jc w:val="both"/>
        <w:textAlignment w:val="baseline"/>
        <w:rPr>
          <w:kern w:val="1"/>
        </w:rPr>
      </w:pPr>
      <w:r w:rsidRPr="004C2D3E">
        <w:rPr>
          <w:kern w:val="1"/>
        </w:rPr>
        <w:t>System analysis is the process of studying the business processors and procedures, generally referred to as business systems, to see how they can operate and whether improvement is needed. This may involve examining data movement and storage, machines and technology used in the system, programs that control the machines, people providing inputs, doing the processing and receiving the outputs. </w:t>
      </w:r>
    </w:p>
    <w:p w:rsidR="00995451" w:rsidRPr="004C2D3E" w:rsidRDefault="004464E7" w:rsidP="004464E7">
      <w:pPr>
        <w:widowControl w:val="0"/>
        <w:suppressAutoHyphens/>
        <w:overflowPunct w:val="0"/>
        <w:autoSpaceDE w:val="0"/>
        <w:autoSpaceDN w:val="0"/>
        <w:adjustRightInd w:val="0"/>
        <w:spacing w:after="120" w:line="360" w:lineRule="auto"/>
        <w:jc w:val="both"/>
        <w:textAlignment w:val="baseline"/>
      </w:pPr>
      <w:r w:rsidRPr="004C2D3E">
        <w:t>The proposed model which is developed does not only depend on the system’s working process, but also it depends on the working of the flow of the process which needs to be considered. The proposed model acts as the platform for the users to address the problem regarding any issue and which should be handled carefully. The proposed model introduces a new user called privileged user, who has the right on the entire system, the process work flow of the privileged user is shown in the representation given below. The privileged user has access with both admin level and customer side. He can be able to view the tasks, requests, complaints, login details of both the user and admin. The privileged user has to login into the system first, and then access the data as he wants. Privileged user can be able to view the complaints reported by the user and also the managed complaints by admin. In the managed complaints, he will check for the solved and unsolved complaints. If there are any unsolved complaints, he will ta</w:t>
      </w:r>
      <w:r w:rsidR="00C30C2D">
        <w:t>ke actions towards the problem.</w:t>
      </w:r>
    </w:p>
    <w:p w:rsidR="00D95F84" w:rsidRPr="004C2D3E" w:rsidRDefault="002C6D8C" w:rsidP="004464E7">
      <w:pPr>
        <w:widowControl w:val="0"/>
        <w:suppressAutoHyphens/>
        <w:overflowPunct w:val="0"/>
        <w:autoSpaceDE w:val="0"/>
        <w:autoSpaceDN w:val="0"/>
        <w:adjustRightInd w:val="0"/>
        <w:spacing w:after="120" w:line="360" w:lineRule="auto"/>
        <w:jc w:val="both"/>
        <w:textAlignment w:val="baseline"/>
      </w:pPr>
      <w:r>
        <w:rPr>
          <w:b/>
        </w:rPr>
        <w:t>4</w:t>
      </w:r>
      <w:r w:rsidR="00D95F84" w:rsidRPr="004C2D3E">
        <w:rPr>
          <w:b/>
        </w:rPr>
        <w:t>.2</w:t>
      </w:r>
      <w:r w:rsidR="004464E7" w:rsidRPr="004C2D3E">
        <w:rPr>
          <w:b/>
        </w:rPr>
        <w:t xml:space="preserve"> System Design</w:t>
      </w:r>
      <w:r w:rsidR="004464E7" w:rsidRPr="004C2D3E">
        <w:t xml:space="preserve"> </w:t>
      </w:r>
    </w:p>
    <w:p w:rsidR="004464E7" w:rsidRDefault="00D95F84" w:rsidP="004464E7">
      <w:pPr>
        <w:widowControl w:val="0"/>
        <w:suppressAutoHyphens/>
        <w:overflowPunct w:val="0"/>
        <w:autoSpaceDE w:val="0"/>
        <w:autoSpaceDN w:val="0"/>
        <w:adjustRightInd w:val="0"/>
        <w:spacing w:after="120" w:line="360" w:lineRule="auto"/>
        <w:jc w:val="both"/>
        <w:textAlignment w:val="baseline"/>
      </w:pPr>
      <w:r w:rsidRPr="004C2D3E">
        <w:t>This grievance</w:t>
      </w:r>
      <w:r w:rsidR="004464E7" w:rsidRPr="004C2D3E">
        <w:t xml:space="preserve"> handling system is mainly developed to provide the user</w:t>
      </w:r>
      <w:r w:rsidRPr="004C2D3E">
        <w:t xml:space="preserve"> the process of making a complaint</w:t>
      </w:r>
      <w:r w:rsidR="004464E7" w:rsidRPr="004C2D3E">
        <w:t xml:space="preserve"> easy, it also made the process of registering a complaint through onli</w:t>
      </w:r>
      <w:r w:rsidR="00AF2F6B" w:rsidRPr="004C2D3E">
        <w:t>ne. The different types of</w:t>
      </w:r>
      <w:r w:rsidRPr="004C2D3E">
        <w:t xml:space="preserve"> law </w:t>
      </w:r>
      <w:r w:rsidR="004464E7" w:rsidRPr="004C2D3E">
        <w:t>complaints made by different users are made integrated in a web portal. The admin of the portal manages all the complaints and passes those complaints to the respective complaint handling departments. By this process, the users are made satisfied regarding their problems. This project makes extension to the already existed process by integrating all type of complaints together and provides solutions for those problems within the convenient time and without any effort.</w:t>
      </w:r>
    </w:p>
    <w:p w:rsidR="00596153" w:rsidRDefault="00596153" w:rsidP="004464E7">
      <w:pPr>
        <w:widowControl w:val="0"/>
        <w:suppressAutoHyphens/>
        <w:overflowPunct w:val="0"/>
        <w:autoSpaceDE w:val="0"/>
        <w:autoSpaceDN w:val="0"/>
        <w:adjustRightInd w:val="0"/>
        <w:spacing w:after="120" w:line="360" w:lineRule="auto"/>
        <w:jc w:val="both"/>
        <w:textAlignment w:val="baseline"/>
      </w:pPr>
    </w:p>
    <w:p w:rsidR="00C908A3" w:rsidRDefault="00C908A3" w:rsidP="004464E7">
      <w:pPr>
        <w:widowControl w:val="0"/>
        <w:suppressAutoHyphens/>
        <w:overflowPunct w:val="0"/>
        <w:autoSpaceDE w:val="0"/>
        <w:autoSpaceDN w:val="0"/>
        <w:adjustRightInd w:val="0"/>
        <w:spacing w:after="120" w:line="360" w:lineRule="auto"/>
        <w:jc w:val="both"/>
        <w:textAlignment w:val="baseline"/>
      </w:pPr>
    </w:p>
    <w:p w:rsidR="00243B7E" w:rsidRPr="00D5549B" w:rsidRDefault="00243B7E" w:rsidP="00243B7E">
      <w:pPr>
        <w:autoSpaceDE w:val="0"/>
        <w:autoSpaceDN w:val="0"/>
        <w:adjustRightInd w:val="0"/>
        <w:spacing w:line="360" w:lineRule="auto"/>
        <w:jc w:val="both"/>
        <w:rPr>
          <w:b/>
          <w:bCs/>
        </w:rPr>
      </w:pPr>
      <w:r w:rsidRPr="00D5549B">
        <w:rPr>
          <w:b/>
          <w:bCs/>
        </w:rPr>
        <w:lastRenderedPageBreak/>
        <w:t>INPUT DESIGN</w:t>
      </w:r>
      <w:r>
        <w:rPr>
          <w:b/>
          <w:bCs/>
        </w:rPr>
        <w:t>:</w:t>
      </w:r>
    </w:p>
    <w:p w:rsidR="00243B7E" w:rsidRPr="00D5549B" w:rsidRDefault="00243B7E" w:rsidP="00243B7E">
      <w:pPr>
        <w:autoSpaceDE w:val="0"/>
        <w:autoSpaceDN w:val="0"/>
        <w:adjustRightInd w:val="0"/>
        <w:spacing w:line="360" w:lineRule="auto"/>
        <w:jc w:val="both"/>
      </w:pPr>
      <w:r w:rsidRPr="00D5549B">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243B7E" w:rsidRPr="00D5549B" w:rsidRDefault="00243B7E" w:rsidP="00243B7E">
      <w:pPr>
        <w:numPr>
          <w:ilvl w:val="0"/>
          <w:numId w:val="25"/>
        </w:numPr>
        <w:autoSpaceDE w:val="0"/>
        <w:autoSpaceDN w:val="0"/>
        <w:adjustRightInd w:val="0"/>
        <w:spacing w:line="360" w:lineRule="auto"/>
        <w:jc w:val="both"/>
      </w:pPr>
      <w:r w:rsidRPr="00D5549B">
        <w:t>What data should be given as input?</w:t>
      </w:r>
    </w:p>
    <w:p w:rsidR="00243B7E" w:rsidRPr="00D5549B" w:rsidRDefault="00243B7E" w:rsidP="00243B7E">
      <w:pPr>
        <w:numPr>
          <w:ilvl w:val="0"/>
          <w:numId w:val="25"/>
        </w:numPr>
        <w:autoSpaceDE w:val="0"/>
        <w:autoSpaceDN w:val="0"/>
        <w:adjustRightInd w:val="0"/>
        <w:spacing w:line="360" w:lineRule="auto"/>
        <w:jc w:val="both"/>
      </w:pPr>
      <w:r w:rsidRPr="00D5549B">
        <w:rPr>
          <w:rFonts w:eastAsia="Wingdings-Regular" w:cs="Wingdings-Regular"/>
        </w:rPr>
        <w:t xml:space="preserve"> </w:t>
      </w:r>
      <w:r w:rsidRPr="00D5549B">
        <w:t>How the data should be arranged or coded?</w:t>
      </w:r>
    </w:p>
    <w:p w:rsidR="00243B7E" w:rsidRPr="00D5549B" w:rsidRDefault="00243B7E" w:rsidP="00243B7E">
      <w:pPr>
        <w:numPr>
          <w:ilvl w:val="0"/>
          <w:numId w:val="25"/>
        </w:numPr>
        <w:autoSpaceDE w:val="0"/>
        <w:autoSpaceDN w:val="0"/>
        <w:adjustRightInd w:val="0"/>
        <w:spacing w:line="360" w:lineRule="auto"/>
        <w:jc w:val="both"/>
      </w:pPr>
      <w:r w:rsidRPr="00D5549B">
        <w:rPr>
          <w:rFonts w:eastAsia="Wingdings-Regular" w:cs="Wingdings-Regular"/>
        </w:rPr>
        <w:t xml:space="preserve"> </w:t>
      </w:r>
      <w:r w:rsidRPr="00D5549B">
        <w:t>The dialog to guide the operating personnel in providing input.</w:t>
      </w:r>
    </w:p>
    <w:p w:rsidR="00243B7E" w:rsidRPr="00D5549B" w:rsidRDefault="00243B7E" w:rsidP="00243B7E">
      <w:pPr>
        <w:numPr>
          <w:ilvl w:val="0"/>
          <w:numId w:val="25"/>
        </w:numPr>
        <w:autoSpaceDE w:val="0"/>
        <w:autoSpaceDN w:val="0"/>
        <w:adjustRightInd w:val="0"/>
        <w:spacing w:line="360" w:lineRule="auto"/>
        <w:jc w:val="both"/>
      </w:pPr>
      <w:r w:rsidRPr="00D5549B">
        <w:t>Methods for preparing input validations and steps to follow when error occur.</w:t>
      </w:r>
    </w:p>
    <w:p w:rsidR="00243B7E" w:rsidRPr="00D5549B" w:rsidRDefault="00243B7E" w:rsidP="00243B7E">
      <w:pPr>
        <w:autoSpaceDE w:val="0"/>
        <w:autoSpaceDN w:val="0"/>
        <w:adjustRightInd w:val="0"/>
        <w:spacing w:line="360" w:lineRule="auto"/>
        <w:ind w:left="900"/>
        <w:jc w:val="both"/>
      </w:pPr>
    </w:p>
    <w:p w:rsidR="00243B7E" w:rsidRPr="00D5549B" w:rsidRDefault="00243B7E" w:rsidP="00243B7E">
      <w:pPr>
        <w:autoSpaceDE w:val="0"/>
        <w:autoSpaceDN w:val="0"/>
        <w:adjustRightInd w:val="0"/>
        <w:spacing w:line="360" w:lineRule="auto"/>
        <w:jc w:val="both"/>
        <w:rPr>
          <w:b/>
          <w:bCs/>
        </w:rPr>
      </w:pPr>
      <w:r w:rsidRPr="00D5549B">
        <w:rPr>
          <w:b/>
          <w:bCs/>
        </w:rPr>
        <w:t>OBJECTIVES</w:t>
      </w:r>
      <w:r>
        <w:rPr>
          <w:b/>
          <w:bCs/>
        </w:rPr>
        <w:t>:</w:t>
      </w:r>
    </w:p>
    <w:p w:rsidR="00243B7E" w:rsidRPr="00D5549B" w:rsidRDefault="00243B7E" w:rsidP="00243B7E">
      <w:pPr>
        <w:autoSpaceDE w:val="0"/>
        <w:autoSpaceDN w:val="0"/>
        <w:adjustRightInd w:val="0"/>
        <w:spacing w:line="360" w:lineRule="auto"/>
        <w:jc w:val="both"/>
      </w:pPr>
      <w:r w:rsidRPr="00D5549B">
        <w:rPr>
          <w:rFonts w:eastAsia="Wingdings-Regular" w:cs="Arial"/>
        </w:rPr>
        <w:t>1.</w:t>
      </w:r>
      <w:r>
        <w:rPr>
          <w:rFonts w:eastAsia="Wingdings-Regular" w:cs="Arial"/>
        </w:rPr>
        <w:t xml:space="preserve"> </w:t>
      </w:r>
      <w:r w:rsidRPr="00D5549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243B7E" w:rsidRPr="00D5549B" w:rsidRDefault="00243B7E" w:rsidP="00243B7E">
      <w:pPr>
        <w:autoSpaceDE w:val="0"/>
        <w:autoSpaceDN w:val="0"/>
        <w:adjustRightInd w:val="0"/>
        <w:spacing w:line="360" w:lineRule="auto"/>
        <w:jc w:val="both"/>
      </w:pPr>
      <w:r w:rsidRPr="00D5549B">
        <w:t>2.</w:t>
      </w:r>
      <w:r w:rsidRPr="00D5549B">
        <w:rPr>
          <w:rFonts w:eastAsia="Wingdings-Regular" w:cs="Wingdings-Regular"/>
        </w:rPr>
        <w:t xml:space="preserve"> </w:t>
      </w:r>
      <w:r w:rsidRPr="00D5549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782944" w:rsidRDefault="00243B7E" w:rsidP="00243B7E">
      <w:pPr>
        <w:autoSpaceDE w:val="0"/>
        <w:autoSpaceDN w:val="0"/>
        <w:adjustRightInd w:val="0"/>
        <w:spacing w:line="360" w:lineRule="auto"/>
        <w:jc w:val="both"/>
      </w:pPr>
      <w:r w:rsidRPr="00D5549B">
        <w:rPr>
          <w:rFonts w:eastAsia="Wingdings-Regular" w:cs="Arial"/>
        </w:rPr>
        <w:t>3.</w:t>
      </w:r>
      <w:r>
        <w:rPr>
          <w:rFonts w:eastAsia="Wingdings-Regular" w:cs="Arial"/>
        </w:rPr>
        <w:t xml:space="preserve"> </w:t>
      </w:r>
      <w:r w:rsidRPr="00D5549B">
        <w:t>When the data is entered it will check for its validity. Data can be entered with the help of screens. Appropriate messages are provided as when needed so that the user</w:t>
      </w:r>
      <w:r>
        <w:t xml:space="preserve"> </w:t>
      </w:r>
      <w:r w:rsidRPr="00D5549B">
        <w:t>will not be in maize of instant. Thus the objective of input design is to create an input layout that is easy to follow</w:t>
      </w:r>
      <w:r w:rsidR="00C908A3">
        <w:t>.</w:t>
      </w:r>
    </w:p>
    <w:p w:rsidR="00C908A3" w:rsidRPr="00C908A3" w:rsidRDefault="00C908A3" w:rsidP="00243B7E">
      <w:pPr>
        <w:autoSpaceDE w:val="0"/>
        <w:autoSpaceDN w:val="0"/>
        <w:adjustRightInd w:val="0"/>
        <w:spacing w:line="360" w:lineRule="auto"/>
        <w:jc w:val="both"/>
      </w:pPr>
    </w:p>
    <w:p w:rsidR="00243B7E" w:rsidRPr="00D5549B" w:rsidRDefault="00243B7E" w:rsidP="00243B7E">
      <w:pPr>
        <w:autoSpaceDE w:val="0"/>
        <w:autoSpaceDN w:val="0"/>
        <w:adjustRightInd w:val="0"/>
        <w:spacing w:line="360" w:lineRule="auto"/>
        <w:jc w:val="both"/>
        <w:rPr>
          <w:b/>
          <w:bCs/>
        </w:rPr>
      </w:pPr>
      <w:r w:rsidRPr="00D5549B">
        <w:rPr>
          <w:b/>
          <w:bCs/>
        </w:rPr>
        <w:t>OUTPUT DESIGN</w:t>
      </w:r>
      <w:r>
        <w:rPr>
          <w:b/>
          <w:bCs/>
        </w:rPr>
        <w:t>:</w:t>
      </w:r>
    </w:p>
    <w:p w:rsidR="00243B7E" w:rsidRPr="00D5549B" w:rsidRDefault="00243B7E" w:rsidP="00243B7E">
      <w:pPr>
        <w:autoSpaceDE w:val="0"/>
        <w:autoSpaceDN w:val="0"/>
        <w:adjustRightInd w:val="0"/>
        <w:spacing w:line="360" w:lineRule="auto"/>
        <w:jc w:val="both"/>
      </w:pPr>
      <w:r w:rsidRPr="00D5549B">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w:t>
      </w:r>
      <w:r w:rsidRPr="00D5549B">
        <w:lastRenderedPageBreak/>
        <w:t>displaced for immediate need and also the hard copy output. It is the most important and direct source information to the user. Efficient and intelligent output design improves the system’s relationship to help user decision-making.</w:t>
      </w:r>
    </w:p>
    <w:p w:rsidR="00243B7E" w:rsidRPr="00D5549B" w:rsidRDefault="00243B7E" w:rsidP="00243B7E">
      <w:pPr>
        <w:autoSpaceDE w:val="0"/>
        <w:autoSpaceDN w:val="0"/>
        <w:adjustRightInd w:val="0"/>
        <w:spacing w:line="360" w:lineRule="auto"/>
        <w:jc w:val="both"/>
      </w:pPr>
      <w:r w:rsidRPr="00D5549B">
        <w:rPr>
          <w:rFonts w:eastAsia="SymbolMT" w:cs="Arial"/>
        </w:rPr>
        <w:t>1.</w:t>
      </w:r>
      <w:r w:rsidRPr="00D5549B">
        <w:rPr>
          <w:rFonts w:eastAsia="SymbolMT" w:cs="SymbolMT"/>
        </w:rPr>
        <w:t xml:space="preserve"> </w:t>
      </w:r>
      <w:r w:rsidRPr="00D5549B">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243B7E" w:rsidRPr="00D5549B" w:rsidRDefault="00243B7E" w:rsidP="00243B7E">
      <w:pPr>
        <w:autoSpaceDE w:val="0"/>
        <w:autoSpaceDN w:val="0"/>
        <w:adjustRightInd w:val="0"/>
        <w:spacing w:line="360" w:lineRule="auto"/>
        <w:jc w:val="both"/>
      </w:pPr>
      <w:r w:rsidRPr="00D5549B">
        <w:rPr>
          <w:rFonts w:eastAsia="SymbolMT" w:cs="Arial"/>
        </w:rPr>
        <w:t>2.</w:t>
      </w:r>
      <w:r>
        <w:rPr>
          <w:rFonts w:eastAsia="SymbolMT" w:cs="Arial"/>
        </w:rPr>
        <w:t xml:space="preserve"> </w:t>
      </w:r>
      <w:r w:rsidRPr="00D5549B">
        <w:t>Select methods for presenting information.</w:t>
      </w:r>
    </w:p>
    <w:p w:rsidR="00243B7E" w:rsidRPr="00D5549B" w:rsidRDefault="00243B7E" w:rsidP="00243B7E">
      <w:pPr>
        <w:autoSpaceDE w:val="0"/>
        <w:autoSpaceDN w:val="0"/>
        <w:adjustRightInd w:val="0"/>
        <w:spacing w:line="360" w:lineRule="auto"/>
        <w:jc w:val="both"/>
      </w:pPr>
      <w:r w:rsidRPr="00D5549B">
        <w:rPr>
          <w:rFonts w:eastAsia="SymbolMT" w:cs="Arial"/>
        </w:rPr>
        <w:t>3.</w:t>
      </w:r>
      <w:r>
        <w:rPr>
          <w:rFonts w:eastAsia="SymbolMT" w:cs="Arial"/>
        </w:rPr>
        <w:t xml:space="preserve"> </w:t>
      </w:r>
      <w:r w:rsidRPr="00D5549B">
        <w:t>Create document, report, or other formats that contain information produced by the system.</w:t>
      </w:r>
    </w:p>
    <w:p w:rsidR="00243B7E" w:rsidRPr="00D5549B" w:rsidRDefault="00243B7E" w:rsidP="00243B7E">
      <w:pPr>
        <w:autoSpaceDE w:val="0"/>
        <w:autoSpaceDN w:val="0"/>
        <w:adjustRightInd w:val="0"/>
        <w:spacing w:line="360" w:lineRule="auto"/>
        <w:jc w:val="both"/>
      </w:pPr>
      <w:r w:rsidRPr="00D5549B">
        <w:t>The output form of an information system should accomplish one or more of the following objectives.</w:t>
      </w:r>
    </w:p>
    <w:p w:rsidR="00243B7E" w:rsidRPr="00D5549B" w:rsidRDefault="00243B7E" w:rsidP="00243B7E">
      <w:pPr>
        <w:numPr>
          <w:ilvl w:val="0"/>
          <w:numId w:val="26"/>
        </w:numPr>
        <w:autoSpaceDE w:val="0"/>
        <w:autoSpaceDN w:val="0"/>
        <w:adjustRightInd w:val="0"/>
        <w:spacing w:line="360" w:lineRule="auto"/>
        <w:jc w:val="both"/>
      </w:pPr>
      <w:r w:rsidRPr="00D5549B">
        <w:t>Convey information about past activities, current status or projections of the</w:t>
      </w:r>
    </w:p>
    <w:p w:rsidR="00243B7E" w:rsidRPr="00D5549B" w:rsidRDefault="00243B7E" w:rsidP="00243B7E">
      <w:pPr>
        <w:numPr>
          <w:ilvl w:val="0"/>
          <w:numId w:val="26"/>
        </w:numPr>
        <w:autoSpaceDE w:val="0"/>
        <w:autoSpaceDN w:val="0"/>
        <w:adjustRightInd w:val="0"/>
        <w:spacing w:line="360" w:lineRule="auto"/>
        <w:jc w:val="both"/>
      </w:pPr>
      <w:r w:rsidRPr="00D5549B">
        <w:t>Future.</w:t>
      </w:r>
    </w:p>
    <w:p w:rsidR="00243B7E" w:rsidRPr="00D5549B" w:rsidRDefault="00F40A00" w:rsidP="00243B7E">
      <w:pPr>
        <w:numPr>
          <w:ilvl w:val="0"/>
          <w:numId w:val="26"/>
        </w:numPr>
        <w:autoSpaceDE w:val="0"/>
        <w:autoSpaceDN w:val="0"/>
        <w:adjustRightInd w:val="0"/>
        <w:spacing w:line="360" w:lineRule="auto"/>
        <w:jc w:val="both"/>
      </w:pPr>
      <w:r>
        <w:t>Notify</w:t>
      </w:r>
      <w:r w:rsidR="00243B7E" w:rsidRPr="00D5549B">
        <w:t xml:space="preserve"> important events, opportunities, problems, or warnings.</w:t>
      </w:r>
    </w:p>
    <w:p w:rsidR="00243B7E" w:rsidRPr="00D5549B" w:rsidRDefault="00243B7E" w:rsidP="00243B7E">
      <w:pPr>
        <w:numPr>
          <w:ilvl w:val="0"/>
          <w:numId w:val="26"/>
        </w:numPr>
        <w:autoSpaceDE w:val="0"/>
        <w:autoSpaceDN w:val="0"/>
        <w:adjustRightInd w:val="0"/>
        <w:spacing w:line="360" w:lineRule="auto"/>
        <w:jc w:val="both"/>
      </w:pPr>
      <w:r w:rsidRPr="00D5549B">
        <w:t>Trigger an action.</w:t>
      </w:r>
    </w:p>
    <w:p w:rsidR="00243B7E" w:rsidRPr="00D5549B" w:rsidRDefault="00243B7E" w:rsidP="00243B7E">
      <w:pPr>
        <w:numPr>
          <w:ilvl w:val="0"/>
          <w:numId w:val="26"/>
        </w:numPr>
        <w:spacing w:line="360" w:lineRule="auto"/>
        <w:jc w:val="both"/>
      </w:pPr>
      <w:r w:rsidRPr="00D5549B">
        <w:t>Confirm an action.</w:t>
      </w:r>
    </w:p>
    <w:p w:rsidR="00243B7E" w:rsidRPr="004C2D3E" w:rsidRDefault="00243B7E" w:rsidP="004464E7">
      <w:pPr>
        <w:widowControl w:val="0"/>
        <w:suppressAutoHyphens/>
        <w:overflowPunct w:val="0"/>
        <w:autoSpaceDE w:val="0"/>
        <w:autoSpaceDN w:val="0"/>
        <w:adjustRightInd w:val="0"/>
        <w:spacing w:after="120" w:line="360" w:lineRule="auto"/>
        <w:jc w:val="both"/>
        <w:textAlignment w:val="baseline"/>
      </w:pPr>
    </w:p>
    <w:p w:rsidR="00D95F84" w:rsidRPr="004C2D3E" w:rsidRDefault="002C6D8C" w:rsidP="004464E7">
      <w:pPr>
        <w:widowControl w:val="0"/>
        <w:suppressAutoHyphens/>
        <w:overflowPunct w:val="0"/>
        <w:autoSpaceDE w:val="0"/>
        <w:autoSpaceDN w:val="0"/>
        <w:adjustRightInd w:val="0"/>
        <w:spacing w:after="120" w:line="360" w:lineRule="auto"/>
        <w:jc w:val="both"/>
        <w:textAlignment w:val="baseline"/>
        <w:rPr>
          <w:b/>
        </w:rPr>
      </w:pPr>
      <w:r>
        <w:rPr>
          <w:b/>
        </w:rPr>
        <w:t>4</w:t>
      </w:r>
      <w:r w:rsidR="00D95F84" w:rsidRPr="004C2D3E">
        <w:rPr>
          <w:b/>
        </w:rPr>
        <w:t>.3 Tier Concept</w:t>
      </w:r>
    </w:p>
    <w:p w:rsidR="00D95F84" w:rsidRPr="004C2D3E" w:rsidRDefault="00A60DFA" w:rsidP="004464E7">
      <w:pPr>
        <w:widowControl w:val="0"/>
        <w:suppressAutoHyphens/>
        <w:overflowPunct w:val="0"/>
        <w:autoSpaceDE w:val="0"/>
        <w:autoSpaceDN w:val="0"/>
        <w:adjustRightInd w:val="0"/>
        <w:spacing w:after="120" w:line="360" w:lineRule="auto"/>
        <w:jc w:val="both"/>
        <w:textAlignment w:val="baseline"/>
      </w:pPr>
      <w:r w:rsidRPr="004C2D3E">
        <w:t xml:space="preserve"> The four</w:t>
      </w:r>
      <w:r w:rsidR="00D95F84" w:rsidRPr="004C2D3E">
        <w:t xml:space="preserve"> tiers describe the separation of functionality</w:t>
      </w:r>
      <w:r w:rsidR="003C787D" w:rsidRPr="004C2D3E">
        <w:t xml:space="preserve"> into layers with each segment b</w:t>
      </w:r>
      <w:r w:rsidR="00D95F84" w:rsidRPr="004C2D3E">
        <w:t>eing a tier that can be located on a physically separate computer. It can be used in web applications and distributed applications. The strength in particular is when using this architecture over distributed systems. The proposed model</w:t>
      </w:r>
      <w:r w:rsidR="00783F3A" w:rsidRPr="004C2D3E">
        <w:t xml:space="preserve"> is categorized into 4-layers that consist of the following.</w:t>
      </w:r>
    </w:p>
    <w:p w:rsidR="00783F3A" w:rsidRPr="004C2D3E" w:rsidRDefault="00783F3A" w:rsidP="004464E7">
      <w:pPr>
        <w:widowControl w:val="0"/>
        <w:suppressAutoHyphens/>
        <w:overflowPunct w:val="0"/>
        <w:autoSpaceDE w:val="0"/>
        <w:autoSpaceDN w:val="0"/>
        <w:adjustRightInd w:val="0"/>
        <w:spacing w:after="120" w:line="360" w:lineRule="auto"/>
        <w:jc w:val="both"/>
        <w:textAlignment w:val="baseline"/>
      </w:pPr>
      <w:r w:rsidRPr="004C2D3E">
        <w:t xml:space="preserve"> Database layer</w:t>
      </w:r>
      <w:r w:rsidR="00D95F84" w:rsidRPr="004C2D3E">
        <w:t xml:space="preserve">: The database tier contains data about different user’s information and their details, </w:t>
      </w:r>
      <w:r w:rsidR="00CD60D6" w:rsidRPr="004C2D3E">
        <w:t xml:space="preserve">Attorney’s </w:t>
      </w:r>
      <w:r w:rsidR="00D95F84" w:rsidRPr="004C2D3E">
        <w:t xml:space="preserve">information, list of problems pertaining to </w:t>
      </w:r>
      <w:r w:rsidR="00CD60D6" w:rsidRPr="004C2D3E">
        <w:t>different</w:t>
      </w:r>
      <w:ins w:id="1" w:author="srilekha chundru" w:date="2017-03-02T17:10:00Z">
        <w:r w:rsidR="00AD1A8D" w:rsidRPr="004C2D3E">
          <w:t xml:space="preserve"> </w:t>
        </w:r>
      </w:ins>
      <w:r w:rsidR="00CD60D6" w:rsidRPr="004C2D3E">
        <w:t xml:space="preserve">law cases </w:t>
      </w:r>
      <w:r w:rsidR="00D95F84" w:rsidRPr="004C2D3E">
        <w:t xml:space="preserve">and shared people profiles. </w:t>
      </w:r>
    </w:p>
    <w:p w:rsidR="00A14A67" w:rsidRPr="004C2D3E" w:rsidRDefault="00783F3A" w:rsidP="004464E7">
      <w:pPr>
        <w:widowControl w:val="0"/>
        <w:suppressAutoHyphens/>
        <w:overflowPunct w:val="0"/>
        <w:autoSpaceDE w:val="0"/>
        <w:autoSpaceDN w:val="0"/>
        <w:adjustRightInd w:val="0"/>
        <w:spacing w:after="120" w:line="360" w:lineRule="auto"/>
        <w:jc w:val="both"/>
        <w:textAlignment w:val="baseline"/>
      </w:pPr>
      <w:r w:rsidRPr="004C2D3E">
        <w:t xml:space="preserve"> Data Access layer: It is the intermediate layer which communicates with the database.</w:t>
      </w:r>
    </w:p>
    <w:p w:rsidR="00B3193C" w:rsidRPr="004C2D3E" w:rsidRDefault="00D95F84" w:rsidP="004464E7">
      <w:pPr>
        <w:widowControl w:val="0"/>
        <w:suppressAutoHyphens/>
        <w:overflowPunct w:val="0"/>
        <w:autoSpaceDE w:val="0"/>
        <w:autoSpaceDN w:val="0"/>
        <w:adjustRightInd w:val="0"/>
        <w:spacing w:after="120" w:line="360" w:lineRule="auto"/>
        <w:jc w:val="both"/>
        <w:textAlignment w:val="baseline"/>
      </w:pPr>
      <w:r w:rsidRPr="004C2D3E">
        <w:t>Business</w:t>
      </w:r>
      <w:r w:rsidR="00F40A00">
        <w:t xml:space="preserve"> logic</w:t>
      </w:r>
      <w:r w:rsidRPr="004C2D3E">
        <w:t xml:space="preserve"> tier: It consists of the admin</w:t>
      </w:r>
      <w:r w:rsidR="00783F3A" w:rsidRPr="004C2D3E">
        <w:t xml:space="preserve"> information of the system </w:t>
      </w:r>
      <w:proofErr w:type="spellStart"/>
      <w:r w:rsidR="00783F3A" w:rsidRPr="004C2D3E">
        <w:t>i</w:t>
      </w:r>
      <w:proofErr w:type="spellEnd"/>
      <w:r w:rsidR="00783F3A" w:rsidRPr="004C2D3E">
        <w:t>.</w:t>
      </w:r>
      <w:ins w:id="2" w:author="srilekha chundru" w:date="2017-03-02T17:10:00Z">
        <w:r w:rsidR="00AD1A8D" w:rsidRPr="004C2D3E">
          <w:t xml:space="preserve"> </w:t>
        </w:r>
      </w:ins>
      <w:r w:rsidR="00783F3A" w:rsidRPr="004C2D3E">
        <w:t>e,</w:t>
      </w:r>
      <w:r w:rsidRPr="004C2D3E">
        <w:t xml:space="preserve"> complaint hand</w:t>
      </w:r>
      <w:r w:rsidR="00BE0675" w:rsidRPr="004C2D3E">
        <w:t xml:space="preserve">ling and acknowledgement </w:t>
      </w:r>
      <w:r w:rsidRPr="004C2D3E">
        <w:t>components.</w:t>
      </w:r>
    </w:p>
    <w:p w:rsidR="00D95F84" w:rsidRPr="004C2D3E" w:rsidRDefault="00D95F84" w:rsidP="004464E7">
      <w:pPr>
        <w:widowControl w:val="0"/>
        <w:suppressAutoHyphens/>
        <w:overflowPunct w:val="0"/>
        <w:autoSpaceDE w:val="0"/>
        <w:autoSpaceDN w:val="0"/>
        <w:adjustRightInd w:val="0"/>
        <w:spacing w:after="120" w:line="360" w:lineRule="auto"/>
        <w:jc w:val="both"/>
        <w:textAlignment w:val="baseline"/>
      </w:pPr>
      <w:r w:rsidRPr="004C2D3E">
        <w:t>Presentation tier: It consists of web-based user interface.</w:t>
      </w:r>
    </w:p>
    <w:p w:rsidR="00783F3A" w:rsidRPr="004C2D3E" w:rsidRDefault="00783F3A" w:rsidP="004464E7">
      <w:pPr>
        <w:widowControl w:val="0"/>
        <w:suppressAutoHyphens/>
        <w:overflowPunct w:val="0"/>
        <w:autoSpaceDE w:val="0"/>
        <w:autoSpaceDN w:val="0"/>
        <w:adjustRightInd w:val="0"/>
        <w:spacing w:after="120" w:line="360" w:lineRule="auto"/>
        <w:jc w:val="both"/>
        <w:textAlignment w:val="baseline"/>
      </w:pPr>
      <w:r w:rsidRPr="004C2D3E">
        <w:lastRenderedPageBreak/>
        <w:t xml:space="preserve">                   </w:t>
      </w:r>
      <w:r w:rsidRPr="004C2D3E">
        <w:rPr>
          <w:noProof/>
        </w:rPr>
        <w:drawing>
          <wp:inline distT="0" distB="0" distL="0" distR="0" wp14:anchorId="287FEE9F" wp14:editId="4EF21E0E">
            <wp:extent cx="3528695" cy="3636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8695" cy="3636010"/>
                    </a:xfrm>
                    <a:prstGeom prst="rect">
                      <a:avLst/>
                    </a:prstGeom>
                    <a:noFill/>
                    <a:ln>
                      <a:noFill/>
                    </a:ln>
                  </pic:spPr>
                </pic:pic>
              </a:graphicData>
            </a:graphic>
          </wp:inline>
        </w:drawing>
      </w:r>
    </w:p>
    <w:p w:rsidR="00783F3A" w:rsidRPr="004978C7" w:rsidRDefault="004978C7" w:rsidP="004464E7">
      <w:pPr>
        <w:widowControl w:val="0"/>
        <w:suppressAutoHyphens/>
        <w:overflowPunct w:val="0"/>
        <w:autoSpaceDE w:val="0"/>
        <w:autoSpaceDN w:val="0"/>
        <w:adjustRightInd w:val="0"/>
        <w:spacing w:after="120" w:line="360" w:lineRule="auto"/>
        <w:jc w:val="both"/>
        <w:textAlignment w:val="baseline"/>
      </w:pPr>
      <w:r>
        <w:rPr>
          <w:b/>
        </w:rPr>
        <w:tab/>
      </w:r>
      <w:r>
        <w:rPr>
          <w:b/>
        </w:rPr>
        <w:tab/>
      </w:r>
      <w:r>
        <w:rPr>
          <w:b/>
        </w:rPr>
        <w:tab/>
        <w:t xml:space="preserve">         </w:t>
      </w:r>
      <w:r>
        <w:t>Fig. 4.3 Tier Concept</w:t>
      </w:r>
    </w:p>
    <w:p w:rsidR="00783F3A" w:rsidRPr="004C2D3E" w:rsidRDefault="00783F3A" w:rsidP="004464E7">
      <w:pPr>
        <w:widowControl w:val="0"/>
        <w:suppressAutoHyphens/>
        <w:overflowPunct w:val="0"/>
        <w:autoSpaceDE w:val="0"/>
        <w:autoSpaceDN w:val="0"/>
        <w:adjustRightInd w:val="0"/>
        <w:spacing w:after="120" w:line="360" w:lineRule="auto"/>
        <w:jc w:val="both"/>
        <w:textAlignment w:val="baseline"/>
        <w:rPr>
          <w:b/>
        </w:rPr>
      </w:pPr>
    </w:p>
    <w:p w:rsidR="007F56C9" w:rsidRPr="004C2D3E" w:rsidRDefault="002C6D8C" w:rsidP="004464E7">
      <w:pPr>
        <w:widowControl w:val="0"/>
        <w:suppressAutoHyphens/>
        <w:overflowPunct w:val="0"/>
        <w:autoSpaceDE w:val="0"/>
        <w:autoSpaceDN w:val="0"/>
        <w:adjustRightInd w:val="0"/>
        <w:spacing w:after="120" w:line="360" w:lineRule="auto"/>
        <w:jc w:val="both"/>
        <w:textAlignment w:val="baseline"/>
        <w:rPr>
          <w:b/>
        </w:rPr>
      </w:pPr>
      <w:r>
        <w:rPr>
          <w:b/>
        </w:rPr>
        <w:t>4</w:t>
      </w:r>
      <w:r w:rsidR="007F56C9" w:rsidRPr="004C2D3E">
        <w:rPr>
          <w:b/>
        </w:rPr>
        <w:t>.4 Implementation Design</w:t>
      </w:r>
    </w:p>
    <w:p w:rsidR="007F56C9" w:rsidRPr="004C2D3E" w:rsidRDefault="007F56C9" w:rsidP="004464E7">
      <w:pPr>
        <w:widowControl w:val="0"/>
        <w:suppressAutoHyphens/>
        <w:overflowPunct w:val="0"/>
        <w:autoSpaceDE w:val="0"/>
        <w:autoSpaceDN w:val="0"/>
        <w:adjustRightInd w:val="0"/>
        <w:spacing w:after="120" w:line="360" w:lineRule="auto"/>
        <w:jc w:val="both"/>
        <w:textAlignment w:val="baseline"/>
      </w:pPr>
      <w:r w:rsidRPr="004C2D3E">
        <w:t xml:space="preserve"> After the workflow process and the proposed systems have been described, the implementation model takes place which is given as follows.</w:t>
      </w:r>
    </w:p>
    <w:p w:rsidR="007F56C9" w:rsidRPr="004C2D3E" w:rsidRDefault="007F56C9" w:rsidP="004464E7">
      <w:pPr>
        <w:widowControl w:val="0"/>
        <w:suppressAutoHyphens/>
        <w:overflowPunct w:val="0"/>
        <w:autoSpaceDE w:val="0"/>
        <w:autoSpaceDN w:val="0"/>
        <w:adjustRightInd w:val="0"/>
        <w:spacing w:after="120" w:line="360" w:lineRule="auto"/>
        <w:jc w:val="both"/>
        <w:textAlignment w:val="baseline"/>
      </w:pPr>
      <w:r w:rsidRPr="004C2D3E">
        <w:t xml:space="preserve"> Compared with the other diagrams, component diagrams are different in their nature. These diagrams are mainly used to model the physical aspects like executables, files, documents, etc</w:t>
      </w:r>
      <w:r w:rsidR="00783F3A" w:rsidRPr="004C2D3E">
        <w:t>.</w:t>
      </w:r>
      <w:r w:rsidRPr="004C2D3E">
        <w:t xml:space="preserve"> of any system. The component diagram of this system visualizes the components of the system and also explains the relationship between the components. As the complaints</w:t>
      </w:r>
      <w:r w:rsidRPr="004C2D3E">
        <w:rPr>
          <w:color w:val="000000" w:themeColor="text1"/>
        </w:rPr>
        <w:t xml:space="preserve">, </w:t>
      </w:r>
      <w:r w:rsidR="00A14A67" w:rsidRPr="004C2D3E">
        <w:rPr>
          <w:color w:val="000000" w:themeColor="text1"/>
        </w:rPr>
        <w:t>clients</w:t>
      </w:r>
      <w:r w:rsidR="00CD60D6" w:rsidRPr="004C2D3E">
        <w:rPr>
          <w:color w:val="000000" w:themeColor="text1"/>
        </w:rPr>
        <w:t xml:space="preserve"> </w:t>
      </w:r>
      <w:r w:rsidRPr="004C2D3E">
        <w:rPr>
          <w:color w:val="000000" w:themeColor="text1"/>
        </w:rPr>
        <w:t xml:space="preserve">and </w:t>
      </w:r>
      <w:r w:rsidR="00A14A67" w:rsidRPr="004C2D3E">
        <w:rPr>
          <w:color w:val="000000" w:themeColor="text1"/>
        </w:rPr>
        <w:t>attorneys</w:t>
      </w:r>
      <w:r w:rsidRPr="004C2D3E">
        <w:rPr>
          <w:color w:val="000000" w:themeColor="text1"/>
        </w:rPr>
        <w:t xml:space="preserve"> vary in their responsibilities, then basing on their roles, the system mainly deals with three types of roles which a</w:t>
      </w:r>
      <w:r w:rsidR="00A14A67" w:rsidRPr="004C2D3E">
        <w:rPr>
          <w:color w:val="000000" w:themeColor="text1"/>
        </w:rPr>
        <w:t xml:space="preserve">re user, </w:t>
      </w:r>
      <w:r w:rsidRPr="004C2D3E">
        <w:rPr>
          <w:color w:val="000000" w:themeColor="text1"/>
        </w:rPr>
        <w:t>admin</w:t>
      </w:r>
      <w:r w:rsidR="00A14A67" w:rsidRPr="004C2D3E">
        <w:rPr>
          <w:color w:val="000000" w:themeColor="text1"/>
        </w:rPr>
        <w:t>, client</w:t>
      </w:r>
      <w:r w:rsidRPr="004C2D3E">
        <w:rPr>
          <w:color w:val="000000" w:themeColor="text1"/>
        </w:rPr>
        <w:t xml:space="preserve"> and </w:t>
      </w:r>
      <w:r w:rsidR="00A14A67" w:rsidRPr="004C2D3E">
        <w:rPr>
          <w:color w:val="000000" w:themeColor="text1"/>
        </w:rPr>
        <w:t>attorney</w:t>
      </w:r>
      <w:r w:rsidRPr="004C2D3E">
        <w:rPr>
          <w:color w:val="000000" w:themeColor="text1"/>
        </w:rPr>
        <w:t>.</w:t>
      </w:r>
    </w:p>
    <w:p w:rsidR="00577666" w:rsidRDefault="00577666" w:rsidP="004464E7">
      <w:pPr>
        <w:widowControl w:val="0"/>
        <w:suppressAutoHyphens/>
        <w:overflowPunct w:val="0"/>
        <w:autoSpaceDE w:val="0"/>
        <w:autoSpaceDN w:val="0"/>
        <w:adjustRightInd w:val="0"/>
        <w:spacing w:after="120" w:line="360" w:lineRule="auto"/>
        <w:jc w:val="both"/>
        <w:textAlignment w:val="baseline"/>
        <w:rPr>
          <w:noProof/>
        </w:rPr>
      </w:pPr>
    </w:p>
    <w:p w:rsidR="00577666" w:rsidRDefault="00577666" w:rsidP="004464E7">
      <w:pPr>
        <w:widowControl w:val="0"/>
        <w:suppressAutoHyphens/>
        <w:overflowPunct w:val="0"/>
        <w:autoSpaceDE w:val="0"/>
        <w:autoSpaceDN w:val="0"/>
        <w:adjustRightInd w:val="0"/>
        <w:spacing w:after="120" w:line="360" w:lineRule="auto"/>
        <w:jc w:val="both"/>
        <w:textAlignment w:val="baseline"/>
        <w:rPr>
          <w:noProof/>
        </w:rPr>
      </w:pPr>
    </w:p>
    <w:p w:rsidR="00C908A3" w:rsidRDefault="00C908A3" w:rsidP="004464E7">
      <w:pPr>
        <w:widowControl w:val="0"/>
        <w:suppressAutoHyphens/>
        <w:overflowPunct w:val="0"/>
        <w:autoSpaceDE w:val="0"/>
        <w:autoSpaceDN w:val="0"/>
        <w:adjustRightInd w:val="0"/>
        <w:spacing w:after="120" w:line="360" w:lineRule="auto"/>
        <w:jc w:val="both"/>
        <w:textAlignment w:val="baseline"/>
        <w:rPr>
          <w:noProof/>
        </w:rPr>
      </w:pPr>
    </w:p>
    <w:p w:rsidR="00C908A3" w:rsidRDefault="00C908A3" w:rsidP="004464E7">
      <w:pPr>
        <w:widowControl w:val="0"/>
        <w:suppressAutoHyphens/>
        <w:overflowPunct w:val="0"/>
        <w:autoSpaceDE w:val="0"/>
        <w:autoSpaceDN w:val="0"/>
        <w:adjustRightInd w:val="0"/>
        <w:spacing w:after="120" w:line="360" w:lineRule="auto"/>
        <w:jc w:val="both"/>
        <w:textAlignment w:val="baseline"/>
        <w:rPr>
          <w:noProof/>
        </w:rPr>
      </w:pPr>
    </w:p>
    <w:p w:rsidR="00C908A3" w:rsidRDefault="00C908A3" w:rsidP="004464E7">
      <w:pPr>
        <w:widowControl w:val="0"/>
        <w:suppressAutoHyphens/>
        <w:overflowPunct w:val="0"/>
        <w:autoSpaceDE w:val="0"/>
        <w:autoSpaceDN w:val="0"/>
        <w:adjustRightInd w:val="0"/>
        <w:spacing w:after="120" w:line="360" w:lineRule="auto"/>
        <w:jc w:val="both"/>
        <w:textAlignment w:val="baseline"/>
        <w:rPr>
          <w:noProof/>
        </w:rPr>
      </w:pPr>
    </w:p>
    <w:p w:rsidR="00782944" w:rsidRDefault="00EF0472" w:rsidP="004464E7">
      <w:pPr>
        <w:widowControl w:val="0"/>
        <w:suppressAutoHyphens/>
        <w:overflowPunct w:val="0"/>
        <w:autoSpaceDE w:val="0"/>
        <w:autoSpaceDN w:val="0"/>
        <w:adjustRightInd w:val="0"/>
        <w:spacing w:after="120" w:line="360" w:lineRule="auto"/>
        <w:jc w:val="both"/>
        <w:textAlignment w:val="baseline"/>
        <w:rPr>
          <w:noProof/>
        </w:rPr>
      </w:pPr>
      <w:r w:rsidRPr="004C2D3E">
        <w:rPr>
          <w:noProof/>
        </w:rPr>
        <w:drawing>
          <wp:anchor distT="0" distB="0" distL="114300" distR="114300" simplePos="0" relativeHeight="251666432" behindDoc="0" locked="0" layoutInCell="1" allowOverlap="1" wp14:anchorId="3977E630" wp14:editId="47C696E1">
            <wp:simplePos x="0" y="0"/>
            <wp:positionH relativeFrom="column">
              <wp:posOffset>75565</wp:posOffset>
            </wp:positionH>
            <wp:positionV relativeFrom="paragraph">
              <wp:posOffset>-999863</wp:posOffset>
            </wp:positionV>
            <wp:extent cx="7670203" cy="9531275"/>
            <wp:effectExtent l="0" t="0" r="0" b="0"/>
            <wp:wrapNone/>
            <wp:docPr id="6"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0"/>
                    <a:srcRect/>
                    <a:stretch>
                      <a:fillRect/>
                    </a:stretch>
                  </pic:blipFill>
                  <pic:spPr bwMode="auto">
                    <a:xfrm>
                      <a:off x="0" y="0"/>
                      <a:ext cx="7670203" cy="95312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6E1AE5" w:rsidRDefault="006E1AE5" w:rsidP="004464E7">
      <w:pPr>
        <w:widowControl w:val="0"/>
        <w:suppressAutoHyphens/>
        <w:overflowPunct w:val="0"/>
        <w:autoSpaceDE w:val="0"/>
        <w:autoSpaceDN w:val="0"/>
        <w:adjustRightInd w:val="0"/>
        <w:spacing w:after="120" w:line="360" w:lineRule="auto"/>
        <w:jc w:val="both"/>
        <w:textAlignment w:val="baseline"/>
        <w:rPr>
          <w:noProof/>
        </w:rPr>
      </w:pPr>
    </w:p>
    <w:p w:rsidR="006E1AE5" w:rsidRDefault="006E1AE5" w:rsidP="004464E7">
      <w:pPr>
        <w:widowControl w:val="0"/>
        <w:suppressAutoHyphens/>
        <w:overflowPunct w:val="0"/>
        <w:autoSpaceDE w:val="0"/>
        <w:autoSpaceDN w:val="0"/>
        <w:adjustRightInd w:val="0"/>
        <w:spacing w:after="120" w:line="360" w:lineRule="auto"/>
        <w:jc w:val="both"/>
        <w:textAlignment w:val="baseline"/>
        <w:rPr>
          <w:noProof/>
        </w:rPr>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r w:rsidRPr="004C2D3E">
        <w:rPr>
          <w:noProof/>
        </w:rPr>
        <mc:AlternateContent>
          <mc:Choice Requires="wps">
            <w:drawing>
              <wp:anchor distT="0" distB="0" distL="114300" distR="114300" simplePos="0" relativeHeight="251665408" behindDoc="0" locked="0" layoutInCell="1" allowOverlap="1" wp14:anchorId="28970E9B" wp14:editId="4618141E">
                <wp:simplePos x="0" y="0"/>
                <wp:positionH relativeFrom="column">
                  <wp:posOffset>347830</wp:posOffset>
                </wp:positionH>
                <wp:positionV relativeFrom="paragraph">
                  <wp:posOffset>-758825</wp:posOffset>
                </wp:positionV>
                <wp:extent cx="8229600" cy="1143000"/>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wps:spPr>
                      <wps:txbx>
                        <w:txbxContent>
                          <w:p w:rsidR="00AD43A4" w:rsidRDefault="00AD43A4" w:rsidP="009E33BA">
                            <w:pPr>
                              <w:pStyle w:val="NormalWeb"/>
                              <w:spacing w:before="0" w:beforeAutospacing="0" w:after="0" w:afterAutospacing="0"/>
                              <w:jc w:val="center"/>
                            </w:pPr>
                          </w:p>
                        </w:txbxContent>
                      </wps:txbx>
                      <wps:bodyPr vert="horz" lIns="91440" tIns="45720" rIns="91440" bIns="45720" rtlCol="0" anchor="ctr">
                        <a:normAutofit/>
                      </wps:bodyPr>
                    </wps:wsp>
                  </a:graphicData>
                </a:graphic>
              </wp:anchor>
            </w:drawing>
          </mc:Choice>
          <mc:Fallback>
            <w:pict>
              <v:rect id="Title 1" o:spid="_x0000_s1026" style="position:absolute;left:0;text-align:left;margin-left:27.4pt;margin-top:-59.75pt;width:9in;height:9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" filled="f" stroked="f">
                <v:path arrowok="t"/>
                <o:lock v:ext="edit" grouping="t"/>
                <v:textbox>
                  <w:txbxContent>
                    <w:p w:rsidR="00AD43A4" w:rsidRDefault="00AD43A4" w:rsidP="009E33BA">
                      <w:pPr>
                        <w:pStyle w:val="NormalWeb"/>
                        <w:spacing w:before="0" w:beforeAutospacing="0" w:after="0" w:afterAutospacing="0"/>
                        <w:jc w:val="center"/>
                      </w:pPr>
                    </w:p>
                  </w:txbxContent>
                </v:textbox>
              </v:rect>
            </w:pict>
          </mc:Fallback>
        </mc:AlternateContent>
      </w: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4464E7">
      <w:pPr>
        <w:widowControl w:val="0"/>
        <w:suppressAutoHyphens/>
        <w:overflowPunct w:val="0"/>
        <w:autoSpaceDE w:val="0"/>
        <w:autoSpaceDN w:val="0"/>
        <w:adjustRightInd w:val="0"/>
        <w:spacing w:after="120" w:line="360" w:lineRule="auto"/>
        <w:jc w:val="both"/>
        <w:textAlignment w:val="baseline"/>
      </w:pPr>
    </w:p>
    <w:p w:rsidR="009E33BA" w:rsidRPr="004C2D3E" w:rsidRDefault="009E33BA" w:rsidP="009E33BA">
      <w:pPr>
        <w:widowControl w:val="0"/>
        <w:suppressAutoHyphens/>
        <w:overflowPunct w:val="0"/>
        <w:autoSpaceDE w:val="0"/>
        <w:autoSpaceDN w:val="0"/>
        <w:adjustRightInd w:val="0"/>
        <w:spacing w:after="120" w:line="360" w:lineRule="auto"/>
        <w:jc w:val="center"/>
        <w:textAlignment w:val="baseline"/>
      </w:pPr>
      <w:r w:rsidRPr="004C2D3E">
        <w:t xml:space="preserve"> </w:t>
      </w:r>
    </w:p>
    <w:p w:rsidR="009E33BA" w:rsidRPr="004C2D3E" w:rsidRDefault="009E33BA" w:rsidP="009E33BA">
      <w:pPr>
        <w:widowControl w:val="0"/>
        <w:suppressAutoHyphens/>
        <w:overflowPunct w:val="0"/>
        <w:autoSpaceDE w:val="0"/>
        <w:autoSpaceDN w:val="0"/>
        <w:adjustRightInd w:val="0"/>
        <w:spacing w:after="120" w:line="360" w:lineRule="auto"/>
        <w:jc w:val="center"/>
        <w:textAlignment w:val="baseline"/>
      </w:pPr>
    </w:p>
    <w:p w:rsidR="00C30C2D" w:rsidRDefault="00C30C2D" w:rsidP="009E33BA">
      <w:pPr>
        <w:widowControl w:val="0"/>
        <w:suppressAutoHyphens/>
        <w:overflowPunct w:val="0"/>
        <w:autoSpaceDE w:val="0"/>
        <w:autoSpaceDN w:val="0"/>
        <w:adjustRightInd w:val="0"/>
        <w:spacing w:after="120" w:line="360" w:lineRule="auto"/>
        <w:jc w:val="center"/>
        <w:textAlignment w:val="baseline"/>
      </w:pPr>
    </w:p>
    <w:p w:rsidR="00C30C2D" w:rsidRDefault="00C30C2D" w:rsidP="009E33BA">
      <w:pPr>
        <w:widowControl w:val="0"/>
        <w:suppressAutoHyphens/>
        <w:overflowPunct w:val="0"/>
        <w:autoSpaceDE w:val="0"/>
        <w:autoSpaceDN w:val="0"/>
        <w:adjustRightInd w:val="0"/>
        <w:spacing w:after="120" w:line="360" w:lineRule="auto"/>
        <w:jc w:val="center"/>
        <w:textAlignment w:val="baseline"/>
      </w:pPr>
    </w:p>
    <w:p w:rsidR="00782944" w:rsidRPr="00EF0472" w:rsidRDefault="004978C7" w:rsidP="00EF0472">
      <w:pPr>
        <w:widowControl w:val="0"/>
        <w:suppressAutoHyphens/>
        <w:overflowPunct w:val="0"/>
        <w:autoSpaceDE w:val="0"/>
        <w:autoSpaceDN w:val="0"/>
        <w:adjustRightInd w:val="0"/>
        <w:spacing w:after="120" w:line="360" w:lineRule="auto"/>
        <w:jc w:val="center"/>
        <w:textAlignment w:val="baseline"/>
      </w:pPr>
      <w:r>
        <w:t xml:space="preserve">                       Fig. 4.4 </w:t>
      </w:r>
      <w:r w:rsidR="00EF0472">
        <w:t>User Roles</w:t>
      </w:r>
    </w:p>
    <w:p w:rsidR="00782944" w:rsidRDefault="00782944" w:rsidP="00C66E0D">
      <w:pPr>
        <w:spacing w:line="0" w:lineRule="atLeast"/>
        <w:rPr>
          <w:rFonts w:eastAsia="Times New Roman"/>
          <w:b/>
        </w:rPr>
      </w:pPr>
    </w:p>
    <w:p w:rsidR="00782944" w:rsidRDefault="00782944" w:rsidP="00C66E0D">
      <w:pPr>
        <w:spacing w:line="0" w:lineRule="atLeast"/>
        <w:rPr>
          <w:rFonts w:eastAsia="Times New Roman"/>
          <w:b/>
        </w:rPr>
      </w:pPr>
    </w:p>
    <w:p w:rsidR="00C66E0D" w:rsidRPr="004C2D3E" w:rsidRDefault="002C6D8C" w:rsidP="00C66E0D">
      <w:pPr>
        <w:spacing w:line="0" w:lineRule="atLeast"/>
        <w:rPr>
          <w:rFonts w:eastAsia="Times New Roman"/>
          <w:b/>
        </w:rPr>
      </w:pPr>
      <w:r>
        <w:rPr>
          <w:rFonts w:eastAsia="Times New Roman"/>
          <w:b/>
        </w:rPr>
        <w:t>4</w:t>
      </w:r>
      <w:r w:rsidR="00C66E0D" w:rsidRPr="004C2D3E">
        <w:rPr>
          <w:rFonts w:eastAsia="Times New Roman"/>
          <w:b/>
        </w:rPr>
        <w:t>.5 DESIGN DIAGRAMS</w:t>
      </w:r>
    </w:p>
    <w:p w:rsidR="00C66E0D" w:rsidRPr="004C2D3E" w:rsidRDefault="00C66E0D" w:rsidP="00C66E0D">
      <w:pPr>
        <w:spacing w:line="367" w:lineRule="exact"/>
        <w:rPr>
          <w:rFonts w:eastAsia="Times New Roman"/>
        </w:rPr>
      </w:pPr>
    </w:p>
    <w:p w:rsidR="00C66E0D" w:rsidRPr="004C2D3E" w:rsidRDefault="002C6D8C" w:rsidP="00C66E0D">
      <w:pPr>
        <w:spacing w:line="0" w:lineRule="atLeast"/>
        <w:rPr>
          <w:rFonts w:eastAsia="Times New Roman"/>
          <w:b/>
        </w:rPr>
      </w:pPr>
      <w:r>
        <w:rPr>
          <w:rFonts w:eastAsia="Times New Roman"/>
          <w:b/>
        </w:rPr>
        <w:t>4</w:t>
      </w:r>
      <w:r w:rsidR="00C66E0D" w:rsidRPr="004C2D3E">
        <w:rPr>
          <w:rFonts w:eastAsia="Times New Roman"/>
          <w:b/>
        </w:rPr>
        <w:t>.5.1 DATA FLOW DIAGRAM</w:t>
      </w:r>
    </w:p>
    <w:p w:rsidR="00C66E0D" w:rsidRPr="004C2D3E" w:rsidRDefault="00C66E0D" w:rsidP="00C66E0D">
      <w:pPr>
        <w:spacing w:line="200" w:lineRule="exact"/>
        <w:rPr>
          <w:rFonts w:eastAsia="Times New Roman"/>
        </w:rPr>
      </w:pPr>
    </w:p>
    <w:p w:rsidR="00C66E0D" w:rsidRPr="004C2D3E" w:rsidRDefault="00C66E0D" w:rsidP="00C66E0D">
      <w:pPr>
        <w:spacing w:line="360" w:lineRule="auto"/>
        <w:jc w:val="both"/>
        <w:rPr>
          <w:rFonts w:eastAsia="Times New Roman"/>
          <w:color w:val="000000"/>
        </w:rPr>
      </w:pPr>
      <w:r w:rsidRPr="004C2D3E">
        <w:rPr>
          <w:rFonts w:eastAsia="Times New Roman"/>
          <w:color w:val="000000"/>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w:t>
      </w:r>
      <w:r w:rsidRPr="004C2D3E">
        <w:rPr>
          <w:rFonts w:eastAsia="Times New Roman"/>
          <w:color w:val="000000"/>
        </w:rPr>
        <w:lastRenderedPageBreak/>
        <w:t xml:space="preserve">logical data flow diagrams. The physical data flow diagrams show the actual implements and movement of data between people, departments and workstations.  A full description of a system actually consists of a set of data flow diagrams. Each component in a DFD is </w:t>
      </w:r>
      <w:r w:rsidR="0049139B" w:rsidRPr="004C2D3E">
        <w:rPr>
          <w:rFonts w:eastAsia="Times New Roman"/>
          <w:color w:val="000000"/>
        </w:rPr>
        <w:t>labeled</w:t>
      </w:r>
      <w:r w:rsidRPr="004C2D3E">
        <w:rPr>
          <w:rFonts w:eastAsia="Times New Roman"/>
          <w:color w:val="000000"/>
        </w:rPr>
        <w:t xml:space="preserve">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w:t>
      </w:r>
      <w:r w:rsidR="00A24124" w:rsidRPr="004C2D3E">
        <w:rPr>
          <w:rFonts w:eastAsia="Times New Roman"/>
          <w:color w:val="000000"/>
        </w:rPr>
        <w:t xml:space="preserve"> of</w:t>
      </w:r>
      <w:r w:rsidRPr="004C2D3E">
        <w:rPr>
          <w:rFonts w:eastAsia="Times New Roman"/>
          <w:color w:val="000000"/>
        </w:rPr>
        <w:t xml:space="preserve"> a single process bit, which plays vital role in studying the current system.  The process in the context level diagram is exploded into other process at the first level DFD.                 </w:t>
      </w:r>
    </w:p>
    <w:p w:rsidR="004D2DEE" w:rsidRPr="004C2D3E" w:rsidRDefault="00C66E0D" w:rsidP="004D2DEE">
      <w:pPr>
        <w:spacing w:line="360" w:lineRule="auto"/>
        <w:jc w:val="both"/>
        <w:rPr>
          <w:rFonts w:eastAsia="Times New Roman"/>
          <w:color w:val="000000"/>
        </w:rPr>
      </w:pPr>
      <w:r w:rsidRPr="004C2D3E">
        <w:rPr>
          <w:rFonts w:eastAsia="Times New Roman"/>
          <w:color w:val="000000"/>
        </w:rPr>
        <w:t xml:space="preserve">This is done until further explosion is necessary and an adequate amount of detail is described for analyst to understand the process. Larry Constantine first developed the DFD as a way of expressing system requirements in a graphical from, this lead to the modular design. A DFD is also known as a “bubble Chart” has the purpose of clarifying system requirements and identifying major transformations that will become programs in system design.  So it is the starting point of the design to the lowest level of detail.  A DFD consists of a series of </w:t>
      </w:r>
      <w:r w:rsidR="00A14A67" w:rsidRPr="004C2D3E">
        <w:rPr>
          <w:rFonts w:eastAsia="Times New Roman"/>
          <w:color w:val="000000"/>
        </w:rPr>
        <w:t>activities</w:t>
      </w:r>
      <w:r w:rsidRPr="004C2D3E">
        <w:rPr>
          <w:rFonts w:eastAsia="Times New Roman"/>
          <w:color w:val="000000"/>
        </w:rPr>
        <w:t xml:space="preserve"> joined by data flows in the system.</w:t>
      </w:r>
    </w:p>
    <w:p w:rsidR="008F7E67" w:rsidRPr="004C2D3E" w:rsidRDefault="004D2DEE" w:rsidP="008F7E67">
      <w:pPr>
        <w:spacing w:line="360" w:lineRule="auto"/>
        <w:jc w:val="both"/>
        <w:rPr>
          <w:rFonts w:eastAsia="Times New Roman"/>
          <w:color w:val="000000"/>
        </w:rPr>
      </w:pPr>
      <w:r w:rsidRPr="004C2D3E">
        <w:rPr>
          <w:noProof/>
        </w:rPr>
        <w:drawing>
          <wp:inline distT="0" distB="0" distL="0" distR="0" wp14:anchorId="24C8AB80" wp14:editId="416816DB">
            <wp:extent cx="5943600" cy="32808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0867"/>
                    </a:xfrm>
                    <a:prstGeom prst="rect">
                      <a:avLst/>
                    </a:prstGeom>
                    <a:noFill/>
                    <a:ln>
                      <a:noFill/>
                    </a:ln>
                  </pic:spPr>
                </pic:pic>
              </a:graphicData>
            </a:graphic>
          </wp:inline>
        </w:drawing>
      </w:r>
      <w:r w:rsidR="008F7E67" w:rsidRPr="004C2D3E">
        <w:rPr>
          <w:rFonts w:eastAsia="Times New Roman"/>
          <w:color w:val="000000"/>
        </w:rPr>
        <w:tab/>
      </w:r>
      <w:r w:rsidR="008F7E67" w:rsidRPr="004C2D3E">
        <w:rPr>
          <w:rFonts w:eastAsia="Times New Roman"/>
          <w:color w:val="000000"/>
        </w:rPr>
        <w:tab/>
      </w:r>
      <w:r w:rsidR="008F7E67" w:rsidRPr="004C2D3E">
        <w:rPr>
          <w:rFonts w:eastAsia="Times New Roman"/>
          <w:color w:val="000000"/>
        </w:rPr>
        <w:tab/>
      </w:r>
      <w:r w:rsidR="008F7E67" w:rsidRPr="004C2D3E">
        <w:rPr>
          <w:rFonts w:eastAsia="Times New Roman"/>
          <w:color w:val="000000"/>
        </w:rPr>
        <w:tab/>
      </w:r>
    </w:p>
    <w:p w:rsidR="00243B7E" w:rsidRDefault="008F7E67" w:rsidP="00243B7E">
      <w:pPr>
        <w:spacing w:line="360" w:lineRule="auto"/>
        <w:jc w:val="both"/>
        <w:rPr>
          <w:rFonts w:eastAsia="Arial"/>
        </w:rPr>
      </w:pPr>
      <w:r w:rsidRPr="004C2D3E">
        <w:rPr>
          <w:rFonts w:eastAsia="Times New Roman"/>
          <w:color w:val="000000"/>
        </w:rPr>
        <w:tab/>
      </w:r>
      <w:r w:rsidRPr="004C2D3E">
        <w:rPr>
          <w:rFonts w:eastAsia="Times New Roman"/>
          <w:color w:val="000000"/>
        </w:rPr>
        <w:tab/>
      </w:r>
      <w:r w:rsidRPr="004C2D3E">
        <w:rPr>
          <w:rFonts w:eastAsia="Times New Roman"/>
          <w:color w:val="000000"/>
        </w:rPr>
        <w:tab/>
      </w:r>
      <w:r w:rsidRPr="004C2D3E">
        <w:rPr>
          <w:rFonts w:eastAsia="Times New Roman"/>
          <w:color w:val="000000"/>
        </w:rPr>
        <w:tab/>
        <w:t xml:space="preserve">             </w:t>
      </w:r>
      <w:r w:rsidR="00243B7E">
        <w:rPr>
          <w:rFonts w:eastAsia="Arial"/>
        </w:rPr>
        <w:t>Complaint forwarding</w:t>
      </w:r>
    </w:p>
    <w:p w:rsidR="00C66E0D" w:rsidRPr="00243B7E" w:rsidRDefault="00243B7E" w:rsidP="00243B7E">
      <w:pPr>
        <w:spacing w:line="360" w:lineRule="auto"/>
        <w:jc w:val="both"/>
        <w:rPr>
          <w:rFonts w:eastAsia="Times New Roman"/>
          <w:color w:val="000000"/>
        </w:rPr>
      </w:pPr>
      <w:r>
        <w:rPr>
          <w:rFonts w:eastAsia="Arial"/>
        </w:rPr>
        <w:tab/>
      </w:r>
      <w:r>
        <w:rPr>
          <w:rFonts w:eastAsia="Arial"/>
        </w:rPr>
        <w:tab/>
      </w:r>
      <w:r>
        <w:rPr>
          <w:rFonts w:eastAsia="Arial"/>
        </w:rPr>
        <w:tab/>
      </w:r>
      <w:r>
        <w:rPr>
          <w:rFonts w:eastAsia="Arial"/>
        </w:rPr>
        <w:tab/>
        <w:t xml:space="preserve">  </w:t>
      </w:r>
      <w:r w:rsidR="008F7E67" w:rsidRPr="004C2D3E">
        <w:rPr>
          <w:rFonts w:eastAsia="Times New Roman"/>
          <w:b/>
        </w:rPr>
        <w:t xml:space="preserve">    </w:t>
      </w:r>
      <w:r w:rsidR="004D2DEE" w:rsidRPr="004C2D3E">
        <w:rPr>
          <w:rFonts w:eastAsia="Times New Roman"/>
          <w:b/>
        </w:rPr>
        <w:t>Figure:</w:t>
      </w:r>
      <w:r w:rsidR="00C908A3">
        <w:rPr>
          <w:rFonts w:eastAsia="Times New Roman"/>
          <w:b/>
        </w:rPr>
        <w:t xml:space="preserve"> </w:t>
      </w:r>
      <w:proofErr w:type="gramStart"/>
      <w:r w:rsidR="00E90E53">
        <w:rPr>
          <w:rFonts w:eastAsia="Times New Roman"/>
          <w:b/>
        </w:rPr>
        <w:t>4.5.1</w:t>
      </w:r>
      <w:r w:rsidR="004D2DEE" w:rsidRPr="004C2D3E">
        <w:rPr>
          <w:rFonts w:eastAsia="Times New Roman"/>
          <w:b/>
        </w:rPr>
        <w:t xml:space="preserve"> </w:t>
      </w:r>
      <w:r w:rsidR="008F7E67" w:rsidRPr="004C2D3E">
        <w:rPr>
          <w:rFonts w:eastAsia="Times New Roman"/>
          <w:b/>
        </w:rPr>
        <w:t xml:space="preserve"> D</w:t>
      </w:r>
      <w:r w:rsidR="00C66E0D" w:rsidRPr="004C2D3E">
        <w:rPr>
          <w:rFonts w:eastAsia="Times New Roman"/>
          <w:b/>
        </w:rPr>
        <w:t>ata</w:t>
      </w:r>
      <w:proofErr w:type="gramEnd"/>
      <w:r w:rsidR="00C66E0D" w:rsidRPr="004C2D3E">
        <w:rPr>
          <w:rFonts w:eastAsia="Times New Roman"/>
          <w:b/>
        </w:rPr>
        <w:t xml:space="preserve"> Flow Diagram</w:t>
      </w:r>
    </w:p>
    <w:p w:rsidR="00C66E0D" w:rsidRPr="004C2D3E" w:rsidRDefault="00C66E0D" w:rsidP="00C66E0D">
      <w:pPr>
        <w:spacing w:after="200" w:line="276" w:lineRule="auto"/>
        <w:rPr>
          <w:rFonts w:eastAsia="Times New Roman"/>
        </w:rPr>
      </w:pPr>
    </w:p>
    <w:p w:rsidR="00C66E0D" w:rsidRPr="004C2D3E" w:rsidRDefault="002C6D8C" w:rsidP="008F7E67">
      <w:pPr>
        <w:spacing w:after="200" w:line="276" w:lineRule="auto"/>
        <w:rPr>
          <w:rFonts w:eastAsia="Times New Roman"/>
        </w:rPr>
      </w:pPr>
      <w:r>
        <w:rPr>
          <w:rFonts w:eastAsia="Times New Roman"/>
          <w:b/>
        </w:rPr>
        <w:t>4</w:t>
      </w:r>
      <w:r w:rsidR="008F7E67" w:rsidRPr="004C2D3E">
        <w:rPr>
          <w:rFonts w:eastAsia="Times New Roman"/>
          <w:b/>
        </w:rPr>
        <w:t>.5</w:t>
      </w:r>
      <w:r w:rsidR="00C66E0D" w:rsidRPr="004C2D3E">
        <w:rPr>
          <w:rFonts w:eastAsia="Times New Roman"/>
          <w:b/>
        </w:rPr>
        <w:t xml:space="preserve">.2 </w:t>
      </w:r>
      <w:r w:rsidR="00C66E0D" w:rsidRPr="004C2D3E">
        <w:rPr>
          <w:rFonts w:eastAsia="Times New Roman"/>
          <w:b/>
          <w:color w:val="000000"/>
        </w:rPr>
        <w:t>UML Diagrams</w:t>
      </w:r>
    </w:p>
    <w:p w:rsidR="00C66E0D" w:rsidRPr="004C2D3E" w:rsidRDefault="00C66E0D" w:rsidP="00C66E0D">
      <w:pPr>
        <w:spacing w:line="360" w:lineRule="auto"/>
        <w:jc w:val="both"/>
        <w:rPr>
          <w:rFonts w:eastAsia="Times New Roman"/>
          <w:color w:val="000000"/>
        </w:rPr>
      </w:pPr>
      <w:r w:rsidRPr="004C2D3E">
        <w:rPr>
          <w:rFonts w:eastAsia="Times New Roman"/>
          <w:color w:val="000000"/>
        </w:rPr>
        <w:t xml:space="preserve">UML stands for Unified </w:t>
      </w:r>
      <w:r w:rsidR="0049139B" w:rsidRPr="004C2D3E">
        <w:rPr>
          <w:rFonts w:eastAsia="Times New Roman"/>
          <w:color w:val="000000"/>
        </w:rPr>
        <w:t>Modeling</w:t>
      </w:r>
      <w:r w:rsidRPr="004C2D3E">
        <w:rPr>
          <w:rFonts w:eastAsia="Times New Roman"/>
          <w:color w:val="000000"/>
        </w:rPr>
        <w:t xml:space="preserve"> Language developed by Grady </w:t>
      </w:r>
      <w:proofErr w:type="spellStart"/>
      <w:r w:rsidRPr="004C2D3E">
        <w:rPr>
          <w:rFonts w:eastAsia="Times New Roman"/>
          <w:color w:val="000000"/>
        </w:rPr>
        <w:t>Booch</w:t>
      </w:r>
      <w:proofErr w:type="spellEnd"/>
      <w:r w:rsidRPr="004C2D3E">
        <w:rPr>
          <w:rFonts w:eastAsia="Times New Roman"/>
          <w:color w:val="000000"/>
        </w:rPr>
        <w:t xml:space="preserve">, James Rumbaugh, and Ivar Jacobson of Rational Corporation in 1996. It is a standard, </w:t>
      </w:r>
      <w:r w:rsidR="0049139B" w:rsidRPr="004C2D3E">
        <w:rPr>
          <w:rFonts w:eastAsia="Times New Roman"/>
          <w:color w:val="000000"/>
        </w:rPr>
        <w:t>modeling</w:t>
      </w:r>
      <w:r w:rsidRPr="004C2D3E">
        <w:rPr>
          <w:rFonts w:eastAsia="Times New Roman"/>
          <w:color w:val="000000"/>
        </w:rPr>
        <w:t xml:space="preserve"> language used for </w:t>
      </w:r>
      <w:r w:rsidR="0049139B" w:rsidRPr="004C2D3E">
        <w:rPr>
          <w:rFonts w:eastAsia="Times New Roman"/>
          <w:color w:val="000000"/>
        </w:rPr>
        <w:t>modeling</w:t>
      </w:r>
      <w:r w:rsidRPr="004C2D3E">
        <w:rPr>
          <w:rFonts w:eastAsia="Times New Roman"/>
          <w:color w:val="000000"/>
        </w:rPr>
        <w:t xml:space="preserve"> software systems of varying complexities. It is used to understand design, configure, maintain and control information about systems.</w:t>
      </w:r>
    </w:p>
    <w:p w:rsidR="00C66E0D" w:rsidRPr="004C2D3E" w:rsidRDefault="00C66E0D" w:rsidP="00BE1176">
      <w:pPr>
        <w:spacing w:line="360" w:lineRule="auto"/>
        <w:jc w:val="both"/>
        <w:rPr>
          <w:rFonts w:eastAsia="Times New Roman"/>
          <w:color w:val="000000"/>
        </w:rPr>
      </w:pPr>
      <w:r w:rsidRPr="004C2D3E">
        <w:rPr>
          <w:rFonts w:eastAsia="Times New Roman"/>
          <w:color w:val="000000"/>
        </w:rPr>
        <w:t>UML is a notation that resulted from the unification of OMT and OOSE. Diagrams are used to represent multiple views of a system. The multiple views of the system together represent the model of the system.</w:t>
      </w:r>
    </w:p>
    <w:p w:rsidR="00C66E0D" w:rsidRPr="004C2D3E" w:rsidRDefault="002C6D8C" w:rsidP="00C66E0D">
      <w:pPr>
        <w:spacing w:before="300" w:line="360" w:lineRule="auto"/>
        <w:jc w:val="both"/>
        <w:rPr>
          <w:rFonts w:eastAsia="Times New Roman"/>
          <w:color w:val="000000"/>
        </w:rPr>
      </w:pPr>
      <w:r>
        <w:rPr>
          <w:rFonts w:eastAsia="Times New Roman"/>
          <w:b/>
          <w:color w:val="000000"/>
        </w:rPr>
        <w:t>4</w:t>
      </w:r>
      <w:r w:rsidR="008F7E67" w:rsidRPr="004C2D3E">
        <w:rPr>
          <w:rFonts w:eastAsia="Times New Roman"/>
          <w:b/>
          <w:color w:val="000000"/>
        </w:rPr>
        <w:t>.5</w:t>
      </w:r>
      <w:r w:rsidR="00C66E0D" w:rsidRPr="004C2D3E">
        <w:rPr>
          <w:rFonts w:eastAsia="Times New Roman"/>
          <w:b/>
          <w:color w:val="000000"/>
        </w:rPr>
        <w:t>.2.1 Use case diagrams</w:t>
      </w:r>
      <w:r w:rsidR="00C66E0D" w:rsidRPr="004C2D3E">
        <w:rPr>
          <w:rFonts w:eastAsia="Times New Roman"/>
          <w:color w:val="000000"/>
        </w:rPr>
        <w:t xml:space="preserve">: </w:t>
      </w:r>
    </w:p>
    <w:p w:rsidR="00C66E0D" w:rsidRPr="004C2D3E" w:rsidRDefault="00C66E0D" w:rsidP="00C66E0D">
      <w:pPr>
        <w:spacing w:before="300" w:line="360" w:lineRule="auto"/>
        <w:jc w:val="both"/>
        <w:rPr>
          <w:rFonts w:eastAsia="Times New Roman"/>
          <w:color w:val="000000"/>
        </w:rPr>
      </w:pPr>
      <w:r w:rsidRPr="004C2D3E">
        <w:rPr>
          <w:rFonts w:eastAsia="Times New Roman"/>
          <w:color w:val="000000"/>
        </w:rPr>
        <w:t xml:space="preserve">Use case diagrams are used during requirements elicitation and analysis to represent the functionality of the system. Use cases focus on the </w:t>
      </w:r>
      <w:proofErr w:type="spellStart"/>
      <w:r w:rsidRPr="004C2D3E">
        <w:rPr>
          <w:rFonts w:eastAsia="Times New Roman"/>
          <w:color w:val="000000"/>
        </w:rPr>
        <w:t>behaviour</w:t>
      </w:r>
      <w:proofErr w:type="spellEnd"/>
      <w:r w:rsidRPr="004C2D3E">
        <w:rPr>
          <w:rFonts w:eastAsia="Times New Roman"/>
          <w:color w:val="000000"/>
        </w:rPr>
        <w:t xml:space="preserve"> of the system from an external point of view.</w:t>
      </w:r>
    </w:p>
    <w:p w:rsidR="00C66E0D" w:rsidRPr="004C2D3E" w:rsidRDefault="009E33BA" w:rsidP="00E73EF3">
      <w:pPr>
        <w:spacing w:line="0" w:lineRule="atLeast"/>
        <w:rPr>
          <w:rFonts w:eastAsia="Times New Roman"/>
          <w:b/>
        </w:rPr>
      </w:pPr>
      <w:r w:rsidRPr="004C2D3E">
        <w:rPr>
          <w:rFonts w:eastAsia="Times New Roman"/>
          <w:b/>
          <w:noProof/>
        </w:rPr>
        <w:lastRenderedPageBreak/>
        <w:drawing>
          <wp:inline distT="0" distB="0" distL="0" distR="0" wp14:anchorId="5141A2BA" wp14:editId="5E0CAB3C">
            <wp:extent cx="8498541" cy="7498080"/>
            <wp:effectExtent l="0" t="0" r="0" b="0"/>
            <wp:docPr id="9"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2"/>
                    <a:srcRect/>
                    <a:stretch>
                      <a:fillRect/>
                    </a:stretch>
                  </pic:blipFill>
                  <pic:spPr bwMode="auto">
                    <a:xfrm>
                      <a:off x="0" y="0"/>
                      <a:ext cx="8498541" cy="7498080"/>
                    </a:xfrm>
                    <a:prstGeom prst="rect">
                      <a:avLst/>
                    </a:prstGeom>
                    <a:noFill/>
                    <a:ln w="9525">
                      <a:noFill/>
                      <a:miter lim="800000"/>
                      <a:headEnd/>
                      <a:tailEnd/>
                    </a:ln>
                  </pic:spPr>
                </pic:pic>
              </a:graphicData>
            </a:graphic>
          </wp:inline>
        </w:drawing>
      </w:r>
      <w:r w:rsidR="00E90E53">
        <w:rPr>
          <w:rFonts w:eastAsia="Times New Roman"/>
          <w:b/>
        </w:rPr>
        <w:tab/>
      </w:r>
      <w:r w:rsidR="00E90E53">
        <w:rPr>
          <w:rFonts w:eastAsia="Times New Roman"/>
          <w:b/>
        </w:rPr>
        <w:tab/>
      </w:r>
      <w:r w:rsidR="00E90E53">
        <w:rPr>
          <w:rFonts w:eastAsia="Times New Roman"/>
          <w:b/>
        </w:rPr>
        <w:tab/>
      </w:r>
      <w:r w:rsidR="00297C3B">
        <w:rPr>
          <w:rFonts w:eastAsia="Times New Roman"/>
          <w:b/>
        </w:rPr>
        <w:tab/>
      </w:r>
      <w:r w:rsidR="00E90E53">
        <w:rPr>
          <w:rFonts w:eastAsia="Times New Roman"/>
          <w:b/>
        </w:rPr>
        <w:t>Fig. 4.5.2.1</w:t>
      </w:r>
      <w:r w:rsidR="008F7E67" w:rsidRPr="004C2D3E">
        <w:rPr>
          <w:rFonts w:eastAsia="Times New Roman"/>
          <w:b/>
        </w:rPr>
        <w:t xml:space="preserve">: </w:t>
      </w:r>
      <w:r w:rsidR="00C66E0D" w:rsidRPr="004C2D3E">
        <w:rPr>
          <w:rFonts w:eastAsia="Times New Roman"/>
          <w:b/>
        </w:rPr>
        <w:t xml:space="preserve"> Use case Diagram</w:t>
      </w:r>
    </w:p>
    <w:p w:rsidR="00C66E0D" w:rsidRPr="004C2D3E" w:rsidRDefault="00C66E0D" w:rsidP="00C66E0D">
      <w:pPr>
        <w:spacing w:line="369" w:lineRule="auto"/>
        <w:ind w:firstLine="709"/>
        <w:jc w:val="both"/>
        <w:rPr>
          <w:rFonts w:eastAsia="Times New Roman"/>
        </w:rPr>
      </w:pPr>
    </w:p>
    <w:p w:rsidR="00297C3B" w:rsidRDefault="00297C3B" w:rsidP="00E73EF3">
      <w:pPr>
        <w:spacing w:after="200" w:line="276" w:lineRule="auto"/>
        <w:rPr>
          <w:rFonts w:eastAsia="Times New Roman"/>
          <w:b/>
        </w:rPr>
      </w:pPr>
    </w:p>
    <w:p w:rsidR="00C66E0D" w:rsidRPr="004C2D3E" w:rsidRDefault="002C6D8C" w:rsidP="00E73EF3">
      <w:pPr>
        <w:spacing w:after="200" w:line="276" w:lineRule="auto"/>
        <w:rPr>
          <w:rFonts w:eastAsia="Times New Roman"/>
          <w:b/>
        </w:rPr>
      </w:pPr>
      <w:r>
        <w:rPr>
          <w:rFonts w:eastAsia="Times New Roman"/>
          <w:b/>
        </w:rPr>
        <w:lastRenderedPageBreak/>
        <w:t>4</w:t>
      </w:r>
      <w:r w:rsidR="008F7E67" w:rsidRPr="004C2D3E">
        <w:rPr>
          <w:rFonts w:eastAsia="Times New Roman"/>
          <w:b/>
        </w:rPr>
        <w:t>.5.</w:t>
      </w:r>
      <w:r w:rsidR="00C66E0D" w:rsidRPr="004C2D3E">
        <w:rPr>
          <w:rFonts w:eastAsia="Times New Roman"/>
          <w:b/>
        </w:rPr>
        <w:t xml:space="preserve">2.2 </w:t>
      </w:r>
      <w:r w:rsidR="00BE1176" w:rsidRPr="004C2D3E">
        <w:rPr>
          <w:rFonts w:eastAsia="Times New Roman"/>
          <w:b/>
        </w:rPr>
        <w:t>C</w:t>
      </w:r>
      <w:r w:rsidR="00B82BE9">
        <w:rPr>
          <w:rFonts w:eastAsia="Times New Roman"/>
          <w:b/>
        </w:rPr>
        <w:t>LASS</w:t>
      </w:r>
      <w:r w:rsidR="00C66E0D" w:rsidRPr="004C2D3E">
        <w:rPr>
          <w:rFonts w:eastAsia="Times New Roman"/>
          <w:b/>
        </w:rPr>
        <w:t xml:space="preserve"> DIAGRAM</w:t>
      </w:r>
    </w:p>
    <w:p w:rsidR="008F7E67" w:rsidRPr="004C2D3E" w:rsidRDefault="008F7E67" w:rsidP="008F7E67">
      <w:pPr>
        <w:spacing w:line="0" w:lineRule="atLeast"/>
        <w:rPr>
          <w:rFonts w:eastAsia="Times New Roman"/>
          <w:b/>
        </w:rPr>
      </w:pPr>
    </w:p>
    <w:p w:rsidR="00C66E0D" w:rsidRPr="004C2D3E" w:rsidRDefault="00C66E0D" w:rsidP="00C66E0D">
      <w:pPr>
        <w:spacing w:line="360" w:lineRule="auto"/>
        <w:jc w:val="both"/>
        <w:rPr>
          <w:rFonts w:eastAsia="Times New Roman"/>
          <w:color w:val="000000"/>
        </w:rPr>
      </w:pPr>
      <w:r w:rsidRPr="004C2D3E">
        <w:rPr>
          <w:rFonts w:eastAsia="Times New Roman"/>
          <w:color w:val="000000"/>
        </w:rPr>
        <w:t xml:space="preserve">Class diagrams are used to describe the structure of system. Classes are abstractions that specify the common structure and </w:t>
      </w:r>
      <w:proofErr w:type="spellStart"/>
      <w:r w:rsidRPr="004C2D3E">
        <w:rPr>
          <w:rFonts w:eastAsia="Times New Roman"/>
          <w:color w:val="000000"/>
        </w:rPr>
        <w:t>behaviour</w:t>
      </w:r>
      <w:proofErr w:type="spellEnd"/>
      <w:r w:rsidRPr="004C2D3E">
        <w:rPr>
          <w:rFonts w:eastAsia="Times New Roman"/>
          <w:color w:val="000000"/>
        </w:rPr>
        <w:t xml:space="preserve"> of a set of objects. Objects are the instances of classes.</w:t>
      </w:r>
    </w:p>
    <w:p w:rsidR="00C66E0D" w:rsidRPr="004C2D3E" w:rsidRDefault="008F7E67" w:rsidP="008F7E67">
      <w:pPr>
        <w:tabs>
          <w:tab w:val="left" w:pos="5303"/>
        </w:tabs>
        <w:spacing w:line="360" w:lineRule="auto"/>
        <w:rPr>
          <w:rFonts w:eastAsia="Calibri"/>
          <w:b/>
          <w:bCs/>
          <w:color w:val="000000"/>
        </w:rPr>
      </w:pPr>
      <w:r w:rsidRPr="004C2D3E">
        <w:rPr>
          <w:rFonts w:eastAsia="Calibri"/>
          <w:b/>
          <w:bCs/>
          <w:color w:val="000000"/>
        </w:rPr>
        <w:tab/>
      </w:r>
    </w:p>
    <w:p w:rsidR="00C66E0D" w:rsidRPr="004C2D3E" w:rsidRDefault="008620A3" w:rsidP="00C66E0D">
      <w:pPr>
        <w:spacing w:line="0" w:lineRule="atLeast"/>
        <w:rPr>
          <w:rFonts w:eastAsia="Times New Roman"/>
          <w:b/>
        </w:rPr>
      </w:pPr>
      <w:r>
        <w:rPr>
          <w:noProof/>
        </w:rPr>
        <w:drawing>
          <wp:inline distT="0" distB="0" distL="0" distR="0" wp14:anchorId="4524672C" wp14:editId="2096D376">
            <wp:extent cx="8261872" cy="5529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8260528" cy="5528530"/>
                    </a:xfrm>
                    <a:prstGeom prst="rect">
                      <a:avLst/>
                    </a:prstGeom>
                    <a:noFill/>
                    <a:ln w="9525">
                      <a:noFill/>
                      <a:miter lim="800000"/>
                      <a:headEnd/>
                      <a:tailEnd/>
                    </a:ln>
                  </pic:spPr>
                </pic:pic>
              </a:graphicData>
            </a:graphic>
          </wp:inline>
        </w:drawing>
      </w:r>
    </w:p>
    <w:p w:rsidR="00C66E0D" w:rsidRPr="004C2D3E" w:rsidRDefault="00C66E0D" w:rsidP="00C66E0D">
      <w:pPr>
        <w:spacing w:line="0" w:lineRule="atLeast"/>
        <w:jc w:val="center"/>
        <w:rPr>
          <w:rFonts w:eastAsia="Times New Roman"/>
          <w:b/>
        </w:rPr>
      </w:pPr>
    </w:p>
    <w:p w:rsidR="00C66E0D" w:rsidRPr="004C2D3E" w:rsidRDefault="00C66E0D" w:rsidP="00C66E0D">
      <w:pPr>
        <w:spacing w:line="0" w:lineRule="atLeast"/>
        <w:ind w:left="2620"/>
        <w:rPr>
          <w:rFonts w:eastAsia="Times New Roman"/>
          <w:b/>
        </w:rPr>
      </w:pPr>
    </w:p>
    <w:p w:rsidR="00C66E0D" w:rsidRPr="004C2D3E" w:rsidRDefault="003A555A" w:rsidP="00C66E0D">
      <w:pPr>
        <w:spacing w:line="0" w:lineRule="atLeast"/>
        <w:ind w:left="2620"/>
        <w:rPr>
          <w:rFonts w:eastAsia="Times New Roman"/>
          <w:b/>
        </w:rPr>
      </w:pPr>
      <w:r>
        <w:rPr>
          <w:rFonts w:eastAsia="Times New Roman"/>
          <w:b/>
        </w:rPr>
        <w:t xml:space="preserve">         </w:t>
      </w:r>
      <w:r w:rsidR="00E90E53">
        <w:rPr>
          <w:rFonts w:eastAsia="Times New Roman"/>
          <w:b/>
        </w:rPr>
        <w:t>Fig. 4.5.2.2</w:t>
      </w:r>
      <w:r w:rsidR="008F7E67" w:rsidRPr="004C2D3E">
        <w:rPr>
          <w:rFonts w:eastAsia="Times New Roman"/>
          <w:b/>
        </w:rPr>
        <w:t xml:space="preserve">: </w:t>
      </w:r>
      <w:r w:rsidR="00C66E0D" w:rsidRPr="004C2D3E">
        <w:rPr>
          <w:rFonts w:eastAsia="Times New Roman"/>
          <w:b/>
        </w:rPr>
        <w:t xml:space="preserve"> Class Diagram</w:t>
      </w:r>
    </w:p>
    <w:p w:rsidR="00C66E0D" w:rsidRPr="004C2D3E" w:rsidRDefault="00C66E0D" w:rsidP="00C66E0D">
      <w:pPr>
        <w:spacing w:line="0" w:lineRule="atLeast"/>
        <w:rPr>
          <w:rFonts w:eastAsia="Times New Roman"/>
          <w:b/>
        </w:rPr>
      </w:pPr>
    </w:p>
    <w:p w:rsidR="00C66E0D" w:rsidRPr="004C2D3E" w:rsidRDefault="00C66E0D" w:rsidP="00C66E0D">
      <w:pPr>
        <w:spacing w:line="388" w:lineRule="auto"/>
        <w:rPr>
          <w:rFonts w:eastAsia="Times New Roman"/>
        </w:rPr>
      </w:pPr>
      <w:r w:rsidRPr="004C2D3E">
        <w:rPr>
          <w:rFonts w:eastAsia="Times New Roman"/>
        </w:rPr>
        <w:t>The class diagram shows all the components of the entire system and how they are interfaced with each other.</w:t>
      </w:r>
    </w:p>
    <w:p w:rsidR="00C66E0D" w:rsidRPr="004C2D3E" w:rsidRDefault="002C6D8C" w:rsidP="00C66E0D">
      <w:pPr>
        <w:spacing w:before="300" w:line="360" w:lineRule="auto"/>
        <w:jc w:val="both"/>
        <w:rPr>
          <w:color w:val="000000"/>
        </w:rPr>
      </w:pPr>
      <w:r>
        <w:rPr>
          <w:b/>
          <w:color w:val="000000"/>
        </w:rPr>
        <w:lastRenderedPageBreak/>
        <w:t>4</w:t>
      </w:r>
      <w:r w:rsidR="008F7E67" w:rsidRPr="004C2D3E">
        <w:rPr>
          <w:b/>
          <w:color w:val="000000"/>
        </w:rPr>
        <w:t xml:space="preserve">.5.2.3 </w:t>
      </w:r>
      <w:r w:rsidR="00C66E0D" w:rsidRPr="004C2D3E">
        <w:rPr>
          <w:b/>
          <w:color w:val="000000"/>
        </w:rPr>
        <w:t>Sequence Diagrams</w:t>
      </w:r>
    </w:p>
    <w:p w:rsidR="00C66E0D" w:rsidRPr="004C2D3E" w:rsidRDefault="00C66E0D" w:rsidP="00C66E0D">
      <w:pPr>
        <w:spacing w:line="360" w:lineRule="auto"/>
        <w:jc w:val="both"/>
        <w:rPr>
          <w:color w:val="000000"/>
        </w:rPr>
      </w:pPr>
      <w:r w:rsidRPr="004C2D3E">
        <w:rPr>
          <w:color w:val="000000"/>
        </w:rPr>
        <w:t>Sequence diagram document the interactions between classes to achieve a result, such as a use case. Because UML is designed for object-oriented programming, these communications between classes are known as messages. The Sequence diagram lists objects horizontally, and time vertically, and models these messages over time.</w:t>
      </w:r>
    </w:p>
    <w:p w:rsidR="00E73EF3" w:rsidRDefault="00E73EF3" w:rsidP="00E73EF3">
      <w:pPr>
        <w:spacing w:line="360" w:lineRule="auto"/>
        <w:jc w:val="both"/>
        <w:rPr>
          <w:rFonts w:eastAsia="Times New Roman"/>
          <w:b/>
        </w:rPr>
      </w:pPr>
      <w:r w:rsidRPr="004C2D3E">
        <w:rPr>
          <w:noProof/>
          <w:color w:val="000000"/>
        </w:rPr>
        <w:drawing>
          <wp:inline distT="0" distB="0" distL="0" distR="0" wp14:anchorId="27120BB1" wp14:editId="7A57588B">
            <wp:extent cx="8487784" cy="6002767"/>
            <wp:effectExtent l="0" t="0" r="0" b="0"/>
            <wp:docPr id="10"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4"/>
                    <a:srcRect/>
                    <a:stretch>
                      <a:fillRect/>
                    </a:stretch>
                  </pic:blipFill>
                  <pic:spPr bwMode="auto">
                    <a:xfrm>
                      <a:off x="0" y="0"/>
                      <a:ext cx="8499063" cy="6010744"/>
                    </a:xfrm>
                    <a:prstGeom prst="rect">
                      <a:avLst/>
                    </a:prstGeom>
                    <a:noFill/>
                    <a:ln w="9525">
                      <a:noFill/>
                      <a:miter lim="800000"/>
                      <a:headEnd/>
                      <a:tailEnd/>
                    </a:ln>
                  </pic:spPr>
                </pic:pic>
              </a:graphicData>
            </a:graphic>
          </wp:inline>
        </w:drawing>
      </w:r>
      <w:r w:rsidRPr="004C2D3E">
        <w:rPr>
          <w:rFonts w:eastAsia="Times New Roman"/>
          <w:b/>
        </w:rPr>
        <w:t xml:space="preserve">                                            </w:t>
      </w:r>
      <w:r w:rsidR="00E90E53">
        <w:rPr>
          <w:rFonts w:eastAsia="Times New Roman"/>
          <w:b/>
        </w:rPr>
        <w:t>Fig.4.5.2.3</w:t>
      </w:r>
      <w:r w:rsidR="008F7E67" w:rsidRPr="004C2D3E">
        <w:rPr>
          <w:rFonts w:eastAsia="Times New Roman"/>
          <w:b/>
        </w:rPr>
        <w:t xml:space="preserve">: </w:t>
      </w:r>
      <w:r w:rsidR="00C66E0D" w:rsidRPr="004C2D3E">
        <w:rPr>
          <w:rFonts w:eastAsia="Times New Roman"/>
          <w:b/>
        </w:rPr>
        <w:t>Sequence Diagram</w:t>
      </w:r>
    </w:p>
    <w:p w:rsidR="00B82BE9" w:rsidRDefault="00B82BE9" w:rsidP="00E73EF3">
      <w:pPr>
        <w:spacing w:line="360" w:lineRule="auto"/>
        <w:jc w:val="both"/>
        <w:rPr>
          <w:rFonts w:eastAsia="Times New Roman"/>
          <w:b/>
        </w:rPr>
      </w:pPr>
    </w:p>
    <w:p w:rsidR="00B82BE9" w:rsidRDefault="00B82BE9" w:rsidP="00E73EF3">
      <w:pPr>
        <w:spacing w:line="360" w:lineRule="auto"/>
        <w:jc w:val="both"/>
        <w:rPr>
          <w:rFonts w:eastAsia="Times New Roman"/>
          <w:b/>
        </w:rPr>
      </w:pPr>
    </w:p>
    <w:p w:rsidR="00B82BE9" w:rsidRDefault="002C6D8C" w:rsidP="00B82BE9">
      <w:pPr>
        <w:rPr>
          <w:b/>
          <w:sz w:val="28"/>
          <w:szCs w:val="32"/>
        </w:rPr>
      </w:pPr>
      <w:r>
        <w:rPr>
          <w:b/>
          <w:sz w:val="28"/>
          <w:szCs w:val="32"/>
        </w:rPr>
        <w:lastRenderedPageBreak/>
        <w:t>4</w:t>
      </w:r>
      <w:r w:rsidR="00B82BE9">
        <w:rPr>
          <w:b/>
          <w:sz w:val="28"/>
          <w:szCs w:val="32"/>
        </w:rPr>
        <w:t>.5.2.4 Activity Diagram</w:t>
      </w:r>
      <w:r w:rsidR="00B82BE9" w:rsidRPr="00232A12">
        <w:rPr>
          <w:b/>
          <w:sz w:val="28"/>
          <w:szCs w:val="32"/>
        </w:rPr>
        <w:t>:</w:t>
      </w:r>
    </w:p>
    <w:p w:rsidR="00B82BE9" w:rsidRDefault="00B82BE9" w:rsidP="00B82BE9">
      <w:pPr>
        <w:rPr>
          <w:b/>
          <w:sz w:val="28"/>
          <w:szCs w:val="32"/>
        </w:rPr>
      </w:pPr>
    </w:p>
    <w:p w:rsidR="00B82BE9" w:rsidRPr="001E0C73" w:rsidRDefault="00B82BE9" w:rsidP="00B82BE9">
      <w:pPr>
        <w:spacing w:line="360" w:lineRule="auto"/>
        <w:jc w:val="both"/>
        <w:rPr>
          <w:sz w:val="32"/>
          <w:szCs w:val="28"/>
        </w:rPr>
      </w:pPr>
      <w:r w:rsidRPr="001E0C73">
        <w:rPr>
          <w:color w:val="000000"/>
        </w:rPr>
        <w:t xml:space="preserve">Activity diagrams are graphical representations of workflows of stepwise activities and actions with support for choice, iteration and concurrency. In the Unified Modeling Language, </w:t>
      </w:r>
      <w:r>
        <w:rPr>
          <w:color w:val="000000"/>
        </w:rPr>
        <w:t>a</w:t>
      </w:r>
      <w:r w:rsidRPr="001E0C73">
        <w:rPr>
          <w:color w:val="000000"/>
        </w:rPr>
        <w:t>n activity diagram shows the overall flow of control.</w:t>
      </w:r>
    </w:p>
    <w:p w:rsidR="00B82BE9" w:rsidRDefault="00B82BE9" w:rsidP="00E73EF3">
      <w:pPr>
        <w:spacing w:line="360" w:lineRule="auto"/>
        <w:jc w:val="both"/>
        <w:rPr>
          <w:rFonts w:eastAsia="Times New Roman"/>
          <w:b/>
        </w:rPr>
      </w:pPr>
    </w:p>
    <w:p w:rsidR="008620A3" w:rsidRDefault="008620A3" w:rsidP="00E73EF3">
      <w:pPr>
        <w:spacing w:line="360" w:lineRule="auto"/>
        <w:jc w:val="both"/>
        <w:rPr>
          <w:rFonts w:eastAsia="Times New Roman"/>
          <w:b/>
        </w:rPr>
      </w:pPr>
      <w:r>
        <w:rPr>
          <w:noProof/>
        </w:rPr>
        <w:drawing>
          <wp:inline distT="0" distB="0" distL="0" distR="0" wp14:anchorId="3FC8063F" wp14:editId="77A4641E">
            <wp:extent cx="7960659" cy="6333074"/>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7967869" cy="6338810"/>
                    </a:xfrm>
                    <a:prstGeom prst="rect">
                      <a:avLst/>
                    </a:prstGeom>
                    <a:noFill/>
                    <a:ln w="9525">
                      <a:noFill/>
                      <a:miter lim="800000"/>
                      <a:headEnd/>
                      <a:tailEnd/>
                    </a:ln>
                  </pic:spPr>
                </pic:pic>
              </a:graphicData>
            </a:graphic>
          </wp:inline>
        </w:drawing>
      </w:r>
      <w:r>
        <w:rPr>
          <w:rFonts w:eastAsia="Times New Roman"/>
          <w:b/>
        </w:rPr>
        <w:tab/>
      </w:r>
      <w:r>
        <w:rPr>
          <w:rFonts w:eastAsia="Times New Roman"/>
          <w:b/>
        </w:rPr>
        <w:tab/>
      </w:r>
      <w:r>
        <w:rPr>
          <w:rFonts w:eastAsia="Times New Roman"/>
          <w:b/>
        </w:rPr>
        <w:tab/>
      </w:r>
      <w:r>
        <w:rPr>
          <w:rFonts w:eastAsia="Times New Roman"/>
          <w:b/>
        </w:rPr>
        <w:tab/>
        <w:t xml:space="preserve">    Fig. 4.5.2.4 Activity Diagram</w:t>
      </w:r>
    </w:p>
    <w:p w:rsidR="00C908A3" w:rsidRDefault="00C908A3" w:rsidP="00E73EF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Default="00C908A3" w:rsidP="00C908A3">
      <w:pPr>
        <w:spacing w:line="360" w:lineRule="auto"/>
        <w:jc w:val="both"/>
        <w:rPr>
          <w:b/>
          <w:bCs/>
          <w:sz w:val="32"/>
        </w:rPr>
      </w:pPr>
    </w:p>
    <w:p w:rsidR="00C908A3" w:rsidRPr="0009560D" w:rsidRDefault="00C908A3" w:rsidP="00C908A3">
      <w:pPr>
        <w:spacing w:line="360" w:lineRule="auto"/>
        <w:jc w:val="both"/>
        <w:rPr>
          <w:rFonts w:eastAsia="Times New Roman"/>
          <w:b/>
          <w:sz w:val="72"/>
          <w:szCs w:val="72"/>
        </w:rPr>
      </w:pPr>
      <w:r>
        <w:rPr>
          <w:b/>
          <w:bCs/>
          <w:sz w:val="32"/>
        </w:rPr>
        <w:tab/>
      </w:r>
      <w:r>
        <w:rPr>
          <w:b/>
          <w:bCs/>
          <w:sz w:val="32"/>
        </w:rPr>
        <w:tab/>
      </w:r>
      <w:r w:rsidR="0009560D">
        <w:rPr>
          <w:b/>
          <w:bCs/>
          <w:sz w:val="32"/>
        </w:rPr>
        <w:tab/>
        <w:t xml:space="preserve">       </w:t>
      </w:r>
      <w:r w:rsidR="0009560D" w:rsidRPr="0009560D">
        <w:rPr>
          <w:b/>
          <w:bCs/>
          <w:sz w:val="72"/>
          <w:szCs w:val="72"/>
        </w:rPr>
        <w:t>5.</w:t>
      </w:r>
      <w:r w:rsidR="0009560D">
        <w:rPr>
          <w:b/>
          <w:bCs/>
          <w:sz w:val="72"/>
          <w:szCs w:val="72"/>
        </w:rPr>
        <w:t xml:space="preserve"> </w:t>
      </w:r>
      <w:r w:rsidRPr="0009560D">
        <w:rPr>
          <w:b/>
          <w:bCs/>
          <w:sz w:val="72"/>
          <w:szCs w:val="72"/>
        </w:rPr>
        <w:t xml:space="preserve">SYSTEM </w:t>
      </w:r>
      <w:r w:rsidRPr="0009560D">
        <w:rPr>
          <w:b/>
          <w:bCs/>
          <w:sz w:val="72"/>
          <w:szCs w:val="72"/>
        </w:rPr>
        <w:t xml:space="preserve">  </w:t>
      </w:r>
      <w:r w:rsidR="0009560D">
        <w:rPr>
          <w:b/>
          <w:bCs/>
          <w:sz w:val="72"/>
          <w:szCs w:val="72"/>
        </w:rPr>
        <w:t xml:space="preserve">  </w:t>
      </w:r>
      <w:r w:rsidR="0009560D">
        <w:rPr>
          <w:b/>
          <w:bCs/>
          <w:sz w:val="72"/>
          <w:szCs w:val="72"/>
        </w:rPr>
        <w:tab/>
      </w:r>
      <w:r w:rsidR="0009560D">
        <w:rPr>
          <w:b/>
          <w:bCs/>
          <w:sz w:val="72"/>
          <w:szCs w:val="72"/>
        </w:rPr>
        <w:tab/>
      </w:r>
      <w:r w:rsidR="0009560D">
        <w:rPr>
          <w:b/>
          <w:bCs/>
          <w:sz w:val="72"/>
          <w:szCs w:val="72"/>
        </w:rPr>
        <w:tab/>
      </w:r>
      <w:r w:rsidR="0009560D">
        <w:rPr>
          <w:b/>
          <w:bCs/>
          <w:sz w:val="72"/>
          <w:szCs w:val="72"/>
        </w:rPr>
        <w:tab/>
        <w:t xml:space="preserve">    </w:t>
      </w:r>
      <w:r w:rsidRPr="0009560D">
        <w:rPr>
          <w:b/>
          <w:bCs/>
          <w:sz w:val="72"/>
          <w:szCs w:val="72"/>
        </w:rPr>
        <w:t>IMPLEMENTATION</w:t>
      </w:r>
    </w:p>
    <w:p w:rsidR="008F7E67" w:rsidRPr="00C908A3" w:rsidRDefault="00C908A3" w:rsidP="00C908A3">
      <w:pPr>
        <w:spacing w:after="200" w:line="276" w:lineRule="auto"/>
        <w:rPr>
          <w:b/>
          <w:bCs/>
          <w:sz w:val="32"/>
        </w:rPr>
      </w:pPr>
      <w:r>
        <w:rPr>
          <w:b/>
          <w:bCs/>
          <w:sz w:val="32"/>
        </w:rPr>
        <w:br w:type="page"/>
      </w:r>
    </w:p>
    <w:p w:rsidR="00BC518B" w:rsidRDefault="00BC518B" w:rsidP="00BC518B">
      <w:pPr>
        <w:spacing w:line="360" w:lineRule="auto"/>
        <w:jc w:val="both"/>
      </w:pPr>
      <w:r w:rsidRPr="00117151">
        <w:lastRenderedPageBreak/>
        <w:t xml:space="preserve">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w:t>
      </w:r>
      <w:r w:rsidR="00E525D0">
        <w:t>of method to achieve the changeover, an evaluation, of change</w:t>
      </w:r>
      <w:r w:rsidRPr="00117151">
        <w:t xml:space="preserve">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w:t>
      </w:r>
      <w:proofErr w:type="gramStart"/>
      <w:r w:rsidRPr="00117151">
        <w:t>out,</w:t>
      </w:r>
      <w:proofErr w:type="gramEnd"/>
      <w:r w:rsidRPr="00117151">
        <w:t xml:space="preserve"> discussions may regarding the equipment has to be acqui</w:t>
      </w:r>
      <w:r>
        <w:t>red to implement the new system</w:t>
      </w:r>
      <w:r w:rsidR="00E525D0">
        <w:t>.</w:t>
      </w:r>
    </w:p>
    <w:p w:rsidR="00BC518B" w:rsidRDefault="00BC518B" w:rsidP="00BC518B">
      <w:pPr>
        <w:spacing w:line="360" w:lineRule="auto"/>
        <w:jc w:val="both"/>
      </w:pPr>
    </w:p>
    <w:p w:rsidR="00BC518B" w:rsidRDefault="00BC518B" w:rsidP="00BC518B">
      <w:pPr>
        <w:spacing w:line="360" w:lineRule="auto"/>
        <w:jc w:val="both"/>
      </w:pPr>
      <w:r w:rsidRPr="00117151">
        <w:t>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rsidR="00BC518B" w:rsidRDefault="00BC518B" w:rsidP="00BC518B">
      <w:pPr>
        <w:spacing w:line="360" w:lineRule="auto"/>
        <w:rPr>
          <w:rFonts w:eastAsia="Wingdings"/>
          <w:b/>
        </w:rPr>
      </w:pPr>
    </w:p>
    <w:p w:rsidR="006E21DF" w:rsidRPr="006E1AE5" w:rsidRDefault="002C6D8C" w:rsidP="006E21DF">
      <w:pPr>
        <w:spacing w:line="480" w:lineRule="auto"/>
        <w:rPr>
          <w:rFonts w:eastAsia="Wingdings"/>
          <w:b/>
        </w:rPr>
      </w:pPr>
      <w:r>
        <w:rPr>
          <w:rFonts w:eastAsia="Wingdings"/>
          <w:b/>
        </w:rPr>
        <w:t>5</w:t>
      </w:r>
      <w:r w:rsidR="006E21DF">
        <w:rPr>
          <w:rFonts w:eastAsia="Wingdings"/>
          <w:b/>
        </w:rPr>
        <w:t>.1</w:t>
      </w:r>
      <w:r w:rsidR="006E21DF" w:rsidRPr="006E1AE5">
        <w:rPr>
          <w:rFonts w:eastAsia="Wingdings"/>
          <w:b/>
        </w:rPr>
        <w:t xml:space="preserve"> DEVELOPMENT TOOLS</w:t>
      </w:r>
    </w:p>
    <w:p w:rsidR="006E21DF" w:rsidRDefault="002C6D8C" w:rsidP="006E21DF">
      <w:pPr>
        <w:shd w:val="clear" w:color="auto" w:fill="FFFFFF"/>
        <w:jc w:val="both"/>
        <w:rPr>
          <w:b/>
          <w:bCs/>
          <w:iCs/>
          <w:color w:val="000000"/>
          <w:sz w:val="28"/>
          <w:szCs w:val="28"/>
          <w:bdr w:val="none" w:sz="0" w:space="0" w:color="auto" w:frame="1"/>
        </w:rPr>
      </w:pPr>
      <w:r>
        <w:rPr>
          <w:b/>
          <w:bCs/>
          <w:iCs/>
          <w:color w:val="000000"/>
          <w:sz w:val="28"/>
          <w:szCs w:val="28"/>
          <w:bdr w:val="none" w:sz="0" w:space="0" w:color="auto" w:frame="1"/>
        </w:rPr>
        <w:t>5</w:t>
      </w:r>
      <w:r w:rsidR="006E21DF">
        <w:rPr>
          <w:b/>
          <w:bCs/>
          <w:iCs/>
          <w:color w:val="000000"/>
          <w:sz w:val="28"/>
          <w:szCs w:val="28"/>
          <w:bdr w:val="none" w:sz="0" w:space="0" w:color="auto" w:frame="1"/>
        </w:rPr>
        <w:t xml:space="preserve">.1.1 </w:t>
      </w:r>
      <w:r w:rsidR="006E21DF">
        <w:rPr>
          <w:b/>
          <w:bCs/>
          <w:iCs/>
          <w:color w:val="000000"/>
          <w:bdr w:val="none" w:sz="0" w:space="0" w:color="auto" w:frame="1"/>
        </w:rPr>
        <w:t>HTML</w:t>
      </w:r>
      <w:r w:rsidR="006E21DF" w:rsidRPr="003C3C38">
        <w:rPr>
          <w:b/>
          <w:bCs/>
          <w:iCs/>
          <w:color w:val="000000"/>
          <w:sz w:val="28"/>
          <w:szCs w:val="28"/>
          <w:bdr w:val="none" w:sz="0" w:space="0" w:color="auto" w:frame="1"/>
        </w:rPr>
        <w:t>:</w:t>
      </w:r>
    </w:p>
    <w:p w:rsidR="006E21DF" w:rsidRPr="003C3C38" w:rsidRDefault="006E21DF" w:rsidP="006E21DF">
      <w:pPr>
        <w:shd w:val="clear" w:color="auto" w:fill="FFFFFF"/>
        <w:jc w:val="both"/>
        <w:rPr>
          <w:color w:val="000000"/>
          <w:sz w:val="28"/>
          <w:szCs w:val="28"/>
        </w:rPr>
      </w:pPr>
    </w:p>
    <w:p w:rsidR="00E525D0" w:rsidRPr="00C908A3" w:rsidRDefault="006E21DF" w:rsidP="00C908A3">
      <w:pPr>
        <w:shd w:val="clear" w:color="auto" w:fill="FFFFFF"/>
        <w:spacing w:line="360" w:lineRule="auto"/>
        <w:jc w:val="both"/>
        <w:rPr>
          <w:color w:val="000000"/>
          <w:szCs w:val="28"/>
        </w:rPr>
      </w:pPr>
      <w:r w:rsidRPr="003C3C38">
        <w:rPr>
          <w:color w:val="000000"/>
          <w:szCs w:val="28"/>
          <w:bdr w:val="none" w:sz="0" w:space="0" w:color="auto" w:frame="1"/>
        </w:rPr>
        <w:t>The Hyper Text Markup language (HTML) is a simple markup language</w:t>
      </w:r>
      <w:r>
        <w:rPr>
          <w:color w:val="000000"/>
          <w:szCs w:val="28"/>
          <w:bdr w:val="none" w:sz="0" w:space="0" w:color="auto" w:frame="1"/>
        </w:rPr>
        <w:t xml:space="preserve"> </w:t>
      </w:r>
      <w:r w:rsidRPr="003C3C38">
        <w:rPr>
          <w:color w:val="000000"/>
          <w:szCs w:val="28"/>
          <w:bdr w:val="none" w:sz="0" w:space="0" w:color="auto" w:frame="1"/>
        </w:rPr>
        <w:t>used to create hypertext documents that are portable from one platform to another</w:t>
      </w:r>
      <w:r>
        <w:rPr>
          <w:color w:val="000000"/>
          <w:szCs w:val="28"/>
          <w:bdr w:val="none" w:sz="0" w:space="0" w:color="auto" w:frame="1"/>
        </w:rPr>
        <w:t xml:space="preserve">. </w:t>
      </w:r>
      <w:r w:rsidRPr="003C3C38">
        <w:rPr>
          <w:color w:val="000000"/>
          <w:szCs w:val="28"/>
          <w:bdr w:val="none" w:sz="0" w:space="0" w:color="auto" w:frame="1"/>
        </w:rPr>
        <w:t>HTML documents are SGML documents with generic semantics that are</w:t>
      </w:r>
      <w:r>
        <w:rPr>
          <w:color w:val="000000"/>
          <w:szCs w:val="28"/>
          <w:bdr w:val="none" w:sz="0" w:space="0" w:color="auto" w:frame="1"/>
        </w:rPr>
        <w:t xml:space="preserve"> </w:t>
      </w:r>
      <w:r w:rsidRPr="003C3C38">
        <w:rPr>
          <w:color w:val="000000"/>
          <w:szCs w:val="28"/>
          <w:bdr w:val="none" w:sz="0" w:space="0" w:color="auto" w:frame="1"/>
        </w:rPr>
        <w:t>appropriate for representing information from a wide range of applications. This</w:t>
      </w:r>
      <w:r>
        <w:rPr>
          <w:color w:val="000000"/>
          <w:szCs w:val="28"/>
          <w:bdr w:val="none" w:sz="0" w:space="0" w:color="auto" w:frame="1"/>
        </w:rPr>
        <w:t xml:space="preserve"> </w:t>
      </w:r>
      <w:r w:rsidRPr="003C3C38">
        <w:rPr>
          <w:color w:val="000000"/>
          <w:szCs w:val="28"/>
          <w:bdr w:val="none" w:sz="0" w:space="0" w:color="auto" w:frame="1"/>
        </w:rPr>
        <w:t>specifications defines HTML version 4.0 HTML 4.0 aims to capture recommended</w:t>
      </w:r>
      <w:r>
        <w:rPr>
          <w:color w:val="000000"/>
          <w:szCs w:val="28"/>
          <w:bdr w:val="none" w:sz="0" w:space="0" w:color="auto" w:frame="1"/>
        </w:rPr>
        <w:t xml:space="preserve"> </w:t>
      </w:r>
      <w:r w:rsidRPr="003C3C38">
        <w:rPr>
          <w:color w:val="000000"/>
          <w:szCs w:val="28"/>
          <w:bdr w:val="none" w:sz="0" w:space="0" w:color="auto" w:frame="1"/>
        </w:rPr>
        <w:t>practice as</w:t>
      </w:r>
      <w:r>
        <w:rPr>
          <w:color w:val="000000"/>
          <w:szCs w:val="28"/>
          <w:bdr w:val="none" w:sz="0" w:space="0" w:color="auto" w:frame="1"/>
        </w:rPr>
        <w:t xml:space="preserve"> </w:t>
      </w:r>
      <w:r w:rsidRPr="003C3C38">
        <w:rPr>
          <w:color w:val="000000"/>
          <w:szCs w:val="28"/>
          <w:bdr w:val="none" w:sz="0" w:space="0" w:color="auto" w:frame="1"/>
        </w:rPr>
        <w:t>of early ’96 and as such to be used as a replacement for HTML 3.2</w:t>
      </w:r>
    </w:p>
    <w:p w:rsidR="00E525D0" w:rsidRDefault="00E525D0" w:rsidP="006E21DF">
      <w:pPr>
        <w:shd w:val="clear" w:color="auto" w:fill="FFFFFF"/>
        <w:jc w:val="both"/>
        <w:rPr>
          <w:b/>
          <w:bCs/>
          <w:iCs/>
          <w:color w:val="000000"/>
          <w:bdr w:val="none" w:sz="0" w:space="0" w:color="auto" w:frame="1"/>
        </w:rPr>
      </w:pPr>
    </w:p>
    <w:p w:rsidR="006E21DF" w:rsidRDefault="006E21DF" w:rsidP="006E21DF">
      <w:pPr>
        <w:shd w:val="clear" w:color="auto" w:fill="FFFFFF"/>
        <w:jc w:val="both"/>
        <w:rPr>
          <w:b/>
          <w:bCs/>
          <w:i/>
          <w:iCs/>
          <w:color w:val="000000"/>
          <w:sz w:val="28"/>
          <w:szCs w:val="28"/>
          <w:bdr w:val="none" w:sz="0" w:space="0" w:color="auto" w:frame="1"/>
        </w:rPr>
      </w:pPr>
      <w:r w:rsidRPr="009C3734">
        <w:rPr>
          <w:b/>
          <w:bCs/>
          <w:iCs/>
          <w:color w:val="000000"/>
          <w:bdr w:val="none" w:sz="0" w:space="0" w:color="auto" w:frame="1"/>
        </w:rPr>
        <w:t>Why to use HTML</w:t>
      </w:r>
      <w:r w:rsidRPr="00700DDC">
        <w:rPr>
          <w:b/>
          <w:bCs/>
          <w:i/>
          <w:iCs/>
          <w:color w:val="000000"/>
          <w:sz w:val="28"/>
          <w:szCs w:val="28"/>
          <w:bdr w:val="none" w:sz="0" w:space="0" w:color="auto" w:frame="1"/>
        </w:rPr>
        <w:t>:</w:t>
      </w:r>
    </w:p>
    <w:p w:rsidR="006E21DF" w:rsidRPr="001F5C88" w:rsidRDefault="006E21DF" w:rsidP="006E21DF">
      <w:pPr>
        <w:shd w:val="clear" w:color="auto" w:fill="FFFFFF"/>
        <w:jc w:val="both"/>
        <w:rPr>
          <w:color w:val="000000"/>
          <w:sz w:val="28"/>
          <w:szCs w:val="28"/>
        </w:rPr>
      </w:pPr>
    </w:p>
    <w:p w:rsidR="006E21DF" w:rsidRDefault="006E21DF" w:rsidP="006E21DF">
      <w:pPr>
        <w:shd w:val="clear" w:color="auto" w:fill="FFFFFF"/>
        <w:spacing w:line="360" w:lineRule="auto"/>
        <w:jc w:val="both"/>
        <w:rPr>
          <w:color w:val="000000"/>
          <w:szCs w:val="28"/>
          <w:bdr w:val="none" w:sz="0" w:space="0" w:color="auto" w:frame="1"/>
        </w:rPr>
      </w:pPr>
      <w:r w:rsidRPr="00433DA3">
        <w:rPr>
          <w:color w:val="000000"/>
          <w:szCs w:val="28"/>
          <w:bdr w:val="none" w:sz="0" w:space="0" w:color="auto" w:frame="1"/>
        </w:rPr>
        <w:t>Web site is a collection of pages, publications and documentation that reside</w:t>
      </w:r>
      <w:r>
        <w:rPr>
          <w:color w:val="000000"/>
          <w:szCs w:val="28"/>
          <w:bdr w:val="none" w:sz="0" w:space="0" w:color="auto" w:frame="1"/>
        </w:rPr>
        <w:t xml:space="preserve">s </w:t>
      </w:r>
      <w:r w:rsidRPr="00433DA3">
        <w:rPr>
          <w:color w:val="000000"/>
          <w:szCs w:val="28"/>
          <w:bdr w:val="none" w:sz="0" w:space="0" w:color="auto" w:frame="1"/>
        </w:rPr>
        <w:t>on web server. While these page publication and a document as a formatted in any</w:t>
      </w:r>
      <w:r>
        <w:rPr>
          <w:color w:val="000000"/>
          <w:szCs w:val="28"/>
          <w:bdr w:val="none" w:sz="0" w:space="0" w:color="auto" w:frame="1"/>
        </w:rPr>
        <w:t xml:space="preserve"> </w:t>
      </w:r>
      <w:r w:rsidRPr="00433DA3">
        <w:rPr>
          <w:color w:val="000000"/>
          <w:szCs w:val="28"/>
          <w:bdr w:val="none" w:sz="0" w:space="0" w:color="auto" w:frame="1"/>
        </w:rPr>
        <w:t xml:space="preserve">single format you should use </w:t>
      </w:r>
      <w:r w:rsidRPr="00433DA3">
        <w:rPr>
          <w:color w:val="000000"/>
          <w:szCs w:val="28"/>
          <w:bdr w:val="none" w:sz="0" w:space="0" w:color="auto" w:frame="1"/>
        </w:rPr>
        <w:lastRenderedPageBreak/>
        <w:t>HTML for home page and all primary pages and the</w:t>
      </w:r>
      <w:r>
        <w:rPr>
          <w:color w:val="000000"/>
          <w:szCs w:val="28"/>
          <w:bdr w:val="none" w:sz="0" w:space="0" w:color="auto" w:frame="1"/>
        </w:rPr>
        <w:t xml:space="preserve"> </w:t>
      </w:r>
      <w:r w:rsidRPr="00433DA3">
        <w:rPr>
          <w:color w:val="000000"/>
          <w:szCs w:val="28"/>
          <w:bdr w:val="none" w:sz="0" w:space="0" w:color="auto" w:frame="1"/>
        </w:rPr>
        <w:t>site. This will enable the millions of web users it considered first formatting any</w:t>
      </w:r>
      <w:r>
        <w:rPr>
          <w:color w:val="000000"/>
          <w:szCs w:val="28"/>
          <w:bdr w:val="none" w:sz="0" w:space="0" w:color="auto" w:frame="1"/>
        </w:rPr>
        <w:t xml:space="preserve"> </w:t>
      </w:r>
      <w:r w:rsidRPr="00433DA3">
        <w:rPr>
          <w:color w:val="000000"/>
          <w:szCs w:val="28"/>
          <w:bdr w:val="none" w:sz="0" w:space="0" w:color="auto" w:frame="1"/>
        </w:rPr>
        <w:t>new material you plan to publish on the web HTML documents are platform</w:t>
      </w:r>
      <w:r>
        <w:rPr>
          <w:color w:val="000000"/>
          <w:szCs w:val="28"/>
          <w:bdr w:val="none" w:sz="0" w:space="0" w:color="auto" w:frame="1"/>
        </w:rPr>
        <w:t xml:space="preserve"> </w:t>
      </w:r>
      <w:r w:rsidRPr="00433DA3">
        <w:rPr>
          <w:color w:val="000000"/>
          <w:szCs w:val="28"/>
          <w:bdr w:val="none" w:sz="0" w:space="0" w:color="auto" w:frame="1"/>
        </w:rPr>
        <w:t>independent, meaning that they don’t conform to any standard it they are created</w:t>
      </w:r>
      <w:r>
        <w:rPr>
          <w:color w:val="000000"/>
          <w:szCs w:val="28"/>
          <w:bdr w:val="none" w:sz="0" w:space="0" w:color="auto" w:frame="1"/>
        </w:rPr>
        <w:t xml:space="preserve"> </w:t>
      </w:r>
      <w:r w:rsidRPr="00433DA3">
        <w:rPr>
          <w:color w:val="000000"/>
          <w:szCs w:val="28"/>
          <w:bdr w:val="none" w:sz="0" w:space="0" w:color="auto" w:frame="1"/>
        </w:rPr>
        <w:t>properly you can more home page to any server platform or you can access them</w:t>
      </w:r>
      <w:r>
        <w:rPr>
          <w:color w:val="000000"/>
          <w:szCs w:val="28"/>
          <w:bdr w:val="none" w:sz="0" w:space="0" w:color="auto" w:frame="1"/>
        </w:rPr>
        <w:t xml:space="preserve"> </w:t>
      </w:r>
      <w:r w:rsidRPr="00433DA3">
        <w:rPr>
          <w:color w:val="000000"/>
          <w:szCs w:val="28"/>
          <w:bdr w:val="none" w:sz="0" w:space="0" w:color="auto" w:frame="1"/>
        </w:rPr>
        <w:t>with any complaint www browser.</w:t>
      </w:r>
    </w:p>
    <w:p w:rsidR="006E21DF" w:rsidRPr="00433DA3" w:rsidRDefault="006E21DF" w:rsidP="006E21DF">
      <w:pPr>
        <w:shd w:val="clear" w:color="auto" w:fill="FFFFFF"/>
        <w:spacing w:line="360" w:lineRule="auto"/>
        <w:jc w:val="both"/>
        <w:rPr>
          <w:color w:val="000000"/>
          <w:szCs w:val="28"/>
        </w:rPr>
      </w:pPr>
    </w:p>
    <w:p w:rsidR="006E21DF" w:rsidRDefault="00E525D0" w:rsidP="006E21DF">
      <w:pPr>
        <w:spacing w:line="480" w:lineRule="auto"/>
        <w:rPr>
          <w:rFonts w:eastAsia="Wingdings"/>
          <w:b/>
        </w:rPr>
      </w:pPr>
      <w:r>
        <w:rPr>
          <w:rFonts w:eastAsia="Wingdings"/>
          <w:b/>
        </w:rPr>
        <w:t>5</w:t>
      </w:r>
      <w:r w:rsidR="006E21DF">
        <w:rPr>
          <w:rFonts w:eastAsia="Wingdings"/>
          <w:b/>
        </w:rPr>
        <w:t>.1.2</w:t>
      </w:r>
      <w:r w:rsidR="006E21DF" w:rsidRPr="004C2D3E">
        <w:rPr>
          <w:rFonts w:eastAsia="Wingdings"/>
          <w:b/>
        </w:rPr>
        <w:t xml:space="preserve"> PHP:</w:t>
      </w:r>
    </w:p>
    <w:p w:rsidR="006E21DF" w:rsidRPr="00654C14" w:rsidRDefault="006E21DF" w:rsidP="006E21DF">
      <w:pPr>
        <w:shd w:val="clear" w:color="auto" w:fill="FFFFFF"/>
        <w:spacing w:line="360" w:lineRule="auto"/>
        <w:jc w:val="both"/>
        <w:rPr>
          <w:color w:val="000000"/>
          <w:szCs w:val="28"/>
        </w:rPr>
      </w:pPr>
      <w:r w:rsidRPr="00654C14">
        <w:rPr>
          <w:color w:val="000000"/>
          <w:szCs w:val="28"/>
          <w:bdr w:val="none" w:sz="0" w:space="0" w:color="auto" w:frame="1"/>
        </w:rPr>
        <w:t>PHP is a general-purpose scripting language that is especially suited to server-side web development where PHP generally runs on a web server. Any PHP code</w:t>
      </w:r>
      <w:r>
        <w:rPr>
          <w:color w:val="000000"/>
          <w:szCs w:val="28"/>
          <w:bdr w:val="none" w:sz="0" w:space="0" w:color="auto" w:frame="1"/>
        </w:rPr>
        <w:t xml:space="preserve"> </w:t>
      </w:r>
      <w:r w:rsidRPr="00654C14">
        <w:rPr>
          <w:color w:val="000000"/>
          <w:szCs w:val="28"/>
          <w:bdr w:val="none" w:sz="0" w:space="0" w:color="auto" w:frame="1"/>
        </w:rPr>
        <w:t>in a requested file is executed by the PHP runtime, usually to create dynamic webpage content or dynamic images used on Web sites or elsewhere. It can also be</w:t>
      </w:r>
      <w:r>
        <w:rPr>
          <w:color w:val="000000"/>
          <w:szCs w:val="28"/>
          <w:bdr w:val="none" w:sz="0" w:space="0" w:color="auto" w:frame="1"/>
        </w:rPr>
        <w:t xml:space="preserve"> </w:t>
      </w:r>
      <w:r w:rsidRPr="00654C14">
        <w:rPr>
          <w:color w:val="000000"/>
          <w:szCs w:val="28"/>
          <w:bdr w:val="none" w:sz="0" w:space="0" w:color="auto" w:frame="1"/>
        </w:rPr>
        <w:t>used for command-line scripting and client-side graphical user interface (GUI)</w:t>
      </w:r>
      <w:r>
        <w:rPr>
          <w:color w:val="000000"/>
          <w:szCs w:val="28"/>
          <w:bdr w:val="none" w:sz="0" w:space="0" w:color="auto" w:frame="1"/>
        </w:rPr>
        <w:t xml:space="preserve"> </w:t>
      </w:r>
      <w:r w:rsidRPr="00654C14">
        <w:rPr>
          <w:color w:val="000000"/>
          <w:szCs w:val="28"/>
          <w:bdr w:val="none" w:sz="0" w:space="0" w:color="auto" w:frame="1"/>
        </w:rPr>
        <w:t>applications. PHP can be deployed on most Web servers, many operating</w:t>
      </w:r>
      <w:r>
        <w:rPr>
          <w:color w:val="000000"/>
          <w:szCs w:val="28"/>
          <w:bdr w:val="none" w:sz="0" w:space="0" w:color="auto" w:frame="1"/>
        </w:rPr>
        <w:t xml:space="preserve"> </w:t>
      </w:r>
      <w:r w:rsidRPr="00654C14">
        <w:rPr>
          <w:color w:val="000000"/>
          <w:szCs w:val="28"/>
          <w:bdr w:val="none" w:sz="0" w:space="0" w:color="auto" w:frame="1"/>
        </w:rPr>
        <w:t>systems and platforms, and can be used with many relational database management</w:t>
      </w:r>
      <w:r>
        <w:rPr>
          <w:color w:val="000000"/>
          <w:szCs w:val="28"/>
          <w:bdr w:val="none" w:sz="0" w:space="0" w:color="auto" w:frame="1"/>
        </w:rPr>
        <w:t xml:space="preserve"> </w:t>
      </w:r>
      <w:r w:rsidRPr="00654C14">
        <w:rPr>
          <w:color w:val="000000"/>
          <w:szCs w:val="28"/>
          <w:bdr w:val="none" w:sz="0" w:space="0" w:color="auto" w:frame="1"/>
        </w:rPr>
        <w:t>systems (RDBMS). It is available free of charge, and the PHP Group provides the</w:t>
      </w:r>
      <w:r>
        <w:rPr>
          <w:color w:val="000000"/>
          <w:szCs w:val="28"/>
          <w:bdr w:val="none" w:sz="0" w:space="0" w:color="auto" w:frame="1"/>
        </w:rPr>
        <w:t xml:space="preserve"> </w:t>
      </w:r>
      <w:r w:rsidRPr="00654C14">
        <w:rPr>
          <w:color w:val="000000"/>
          <w:szCs w:val="28"/>
          <w:bdr w:val="none" w:sz="0" w:space="0" w:color="auto" w:frame="1"/>
        </w:rPr>
        <w:t>complete source code for users to build, customize and extend for their own use.</w:t>
      </w:r>
    </w:p>
    <w:p w:rsidR="006E21DF" w:rsidRPr="00755397" w:rsidRDefault="006E21DF" w:rsidP="006E21DF">
      <w:pPr>
        <w:shd w:val="clear" w:color="auto" w:fill="FFFFFF"/>
        <w:jc w:val="both"/>
        <w:rPr>
          <w:color w:val="000000"/>
          <w:sz w:val="28"/>
          <w:szCs w:val="28"/>
        </w:rPr>
      </w:pPr>
      <w:r w:rsidRPr="00700DDC">
        <w:rPr>
          <w:color w:val="000000"/>
          <w:sz w:val="28"/>
          <w:szCs w:val="28"/>
          <w:bdr w:val="none" w:sz="0" w:space="0" w:color="auto" w:frame="1"/>
        </w:rPr>
        <w:t> </w:t>
      </w:r>
    </w:p>
    <w:p w:rsidR="006E21DF" w:rsidRPr="00FB36FC" w:rsidRDefault="006E21DF" w:rsidP="006E21DF">
      <w:pPr>
        <w:shd w:val="clear" w:color="auto" w:fill="FFFFFF"/>
        <w:spacing w:line="360" w:lineRule="auto"/>
        <w:jc w:val="both"/>
        <w:rPr>
          <w:color w:val="000000"/>
          <w:szCs w:val="28"/>
        </w:rPr>
      </w:pPr>
      <w:r w:rsidRPr="00FB36FC">
        <w:rPr>
          <w:color w:val="000000"/>
          <w:szCs w:val="28"/>
          <w:bdr w:val="none" w:sz="0" w:space="0" w:color="auto" w:frame="1"/>
        </w:rPr>
        <w:t>PHP acts primarily as a filter, taking input from a file or stream containing text</w:t>
      </w:r>
      <w:r>
        <w:rPr>
          <w:color w:val="000000"/>
          <w:szCs w:val="28"/>
          <w:bdr w:val="none" w:sz="0" w:space="0" w:color="auto" w:frame="1"/>
        </w:rPr>
        <w:t xml:space="preserve"> </w:t>
      </w:r>
      <w:r w:rsidRPr="00FB36FC">
        <w:rPr>
          <w:color w:val="000000"/>
          <w:szCs w:val="28"/>
          <w:bdr w:val="none" w:sz="0" w:space="0" w:color="auto" w:frame="1"/>
        </w:rPr>
        <w:t>and/or PHP instructions and outputting another stream of data; most commonly the</w:t>
      </w:r>
      <w:r>
        <w:rPr>
          <w:color w:val="000000"/>
          <w:szCs w:val="28"/>
          <w:bdr w:val="none" w:sz="0" w:space="0" w:color="auto" w:frame="1"/>
        </w:rPr>
        <w:t xml:space="preserve"> </w:t>
      </w:r>
      <w:r w:rsidRPr="00FB36FC">
        <w:rPr>
          <w:color w:val="000000"/>
          <w:szCs w:val="28"/>
          <w:bdr w:val="none" w:sz="0" w:space="0" w:color="auto" w:frame="1"/>
        </w:rPr>
        <w:t>output will be HTML. Since PHP 4, the PHP parser compiles input to produce bytecode for processing by the Z</w:t>
      </w:r>
      <w:r>
        <w:rPr>
          <w:color w:val="000000"/>
          <w:szCs w:val="28"/>
          <w:bdr w:val="none" w:sz="0" w:space="0" w:color="auto" w:frame="1"/>
        </w:rPr>
        <w:t>-</w:t>
      </w:r>
      <w:r w:rsidRPr="00FB36FC">
        <w:rPr>
          <w:color w:val="000000"/>
          <w:szCs w:val="28"/>
          <w:bdr w:val="none" w:sz="0" w:space="0" w:color="auto" w:frame="1"/>
        </w:rPr>
        <w:t>end Engine, giving improved performance over</w:t>
      </w:r>
      <w:r>
        <w:rPr>
          <w:color w:val="000000"/>
          <w:szCs w:val="28"/>
          <w:bdr w:val="none" w:sz="0" w:space="0" w:color="auto" w:frame="1"/>
        </w:rPr>
        <w:t xml:space="preserve"> </w:t>
      </w:r>
      <w:r w:rsidRPr="00FB36FC">
        <w:rPr>
          <w:color w:val="000000"/>
          <w:szCs w:val="28"/>
          <w:bdr w:val="none" w:sz="0" w:space="0" w:color="auto" w:frame="1"/>
        </w:rPr>
        <w:t>its interpreter predecessor.</w:t>
      </w:r>
    </w:p>
    <w:p w:rsidR="006E21DF" w:rsidRPr="00FB36FC" w:rsidRDefault="006E21DF" w:rsidP="006E21DF">
      <w:pPr>
        <w:shd w:val="clear" w:color="auto" w:fill="FFFFFF"/>
        <w:spacing w:line="360" w:lineRule="auto"/>
        <w:jc w:val="both"/>
        <w:rPr>
          <w:color w:val="000000"/>
          <w:szCs w:val="28"/>
        </w:rPr>
      </w:pPr>
      <w:r w:rsidRPr="00FB36FC">
        <w:rPr>
          <w:color w:val="000000"/>
          <w:szCs w:val="28"/>
          <w:bdr w:val="none" w:sz="0" w:space="0" w:color="auto" w:frame="1"/>
        </w:rPr>
        <w:t> </w:t>
      </w:r>
    </w:p>
    <w:p w:rsidR="006E21DF" w:rsidRDefault="006E21DF" w:rsidP="006E21DF">
      <w:pPr>
        <w:spacing w:line="360" w:lineRule="auto"/>
        <w:rPr>
          <w:color w:val="000000"/>
          <w:szCs w:val="28"/>
          <w:bdr w:val="none" w:sz="0" w:space="0" w:color="auto" w:frame="1"/>
        </w:rPr>
      </w:pPr>
      <w:r w:rsidRPr="00FB36FC">
        <w:rPr>
          <w:color w:val="000000"/>
          <w:szCs w:val="28"/>
          <w:bdr w:val="none" w:sz="0" w:space="0" w:color="auto" w:frame="1"/>
        </w:rPr>
        <w:t>Originally designed to create dynamic Web pages, PHP now focuses mainly</w:t>
      </w:r>
      <w:r>
        <w:rPr>
          <w:color w:val="000000"/>
          <w:szCs w:val="28"/>
          <w:bdr w:val="none" w:sz="0" w:space="0" w:color="auto" w:frame="1"/>
        </w:rPr>
        <w:t xml:space="preserve"> </w:t>
      </w:r>
      <w:r w:rsidRPr="00FB36FC">
        <w:rPr>
          <w:color w:val="000000"/>
          <w:szCs w:val="28"/>
          <w:bdr w:val="none" w:sz="0" w:space="0" w:color="auto" w:frame="1"/>
        </w:rPr>
        <w:t>on server-side scripting, and it is similar to other server-side scripting languages</w:t>
      </w:r>
      <w:r>
        <w:rPr>
          <w:color w:val="000000"/>
          <w:szCs w:val="28"/>
          <w:bdr w:val="none" w:sz="0" w:space="0" w:color="auto" w:frame="1"/>
        </w:rPr>
        <w:t xml:space="preserve"> </w:t>
      </w:r>
      <w:r w:rsidRPr="00FB36FC">
        <w:rPr>
          <w:color w:val="000000"/>
          <w:szCs w:val="28"/>
          <w:bdr w:val="none" w:sz="0" w:space="0" w:color="auto" w:frame="1"/>
        </w:rPr>
        <w:t>that provide dynamic content from a Web server to a client, such</w:t>
      </w:r>
      <w:r>
        <w:rPr>
          <w:color w:val="000000"/>
          <w:szCs w:val="28"/>
          <w:bdr w:val="none" w:sz="0" w:space="0" w:color="auto" w:frame="1"/>
        </w:rPr>
        <w:t xml:space="preserve"> </w:t>
      </w:r>
      <w:r w:rsidRPr="00FB36FC">
        <w:rPr>
          <w:color w:val="000000"/>
          <w:szCs w:val="28"/>
          <w:bdr w:val="none" w:sz="0" w:space="0" w:color="auto" w:frame="1"/>
        </w:rPr>
        <w:t>as Microsoft's ASP.NET, Sun Microsy</w:t>
      </w:r>
      <w:r>
        <w:rPr>
          <w:color w:val="000000"/>
          <w:szCs w:val="28"/>
          <w:bdr w:val="none" w:sz="0" w:space="0" w:color="auto" w:frame="1"/>
        </w:rPr>
        <w:t>stems '</w:t>
      </w:r>
      <w:proofErr w:type="spellStart"/>
      <w:r>
        <w:rPr>
          <w:color w:val="000000"/>
          <w:szCs w:val="28"/>
          <w:bdr w:val="none" w:sz="0" w:space="0" w:color="auto" w:frame="1"/>
        </w:rPr>
        <w:t>JavaServer</w:t>
      </w:r>
      <w:proofErr w:type="spellEnd"/>
      <w:r>
        <w:rPr>
          <w:color w:val="000000"/>
          <w:szCs w:val="28"/>
          <w:bdr w:val="none" w:sz="0" w:space="0" w:color="auto" w:frame="1"/>
        </w:rPr>
        <w:t xml:space="preserve"> Pages, and mod </w:t>
      </w:r>
      <w:proofErr w:type="spellStart"/>
      <w:r w:rsidRPr="00FB36FC">
        <w:rPr>
          <w:color w:val="000000"/>
          <w:szCs w:val="28"/>
          <w:bdr w:val="none" w:sz="0" w:space="0" w:color="auto" w:frame="1"/>
        </w:rPr>
        <w:t>perl</w:t>
      </w:r>
      <w:proofErr w:type="spellEnd"/>
      <w:r>
        <w:rPr>
          <w:color w:val="000000"/>
          <w:szCs w:val="28"/>
          <w:bdr w:val="none" w:sz="0" w:space="0" w:color="auto" w:frame="1"/>
        </w:rPr>
        <w:t>.</w:t>
      </w:r>
    </w:p>
    <w:p w:rsidR="00E525D0" w:rsidRDefault="00E525D0" w:rsidP="002C6D8C">
      <w:pPr>
        <w:shd w:val="clear" w:color="auto" w:fill="FFFFFF"/>
        <w:jc w:val="both"/>
        <w:rPr>
          <w:b/>
          <w:bCs/>
          <w:iCs/>
          <w:color w:val="000000"/>
          <w:sz w:val="28"/>
          <w:szCs w:val="28"/>
          <w:bdr w:val="none" w:sz="0" w:space="0" w:color="auto" w:frame="1"/>
        </w:rPr>
      </w:pPr>
    </w:p>
    <w:p w:rsidR="002C6D8C" w:rsidRPr="00FC5312" w:rsidRDefault="002C6D8C" w:rsidP="002C6D8C">
      <w:pPr>
        <w:shd w:val="clear" w:color="auto" w:fill="FFFFFF"/>
        <w:jc w:val="both"/>
        <w:rPr>
          <w:color w:val="000000"/>
          <w:sz w:val="28"/>
          <w:szCs w:val="28"/>
        </w:rPr>
      </w:pPr>
      <w:r w:rsidRPr="00FC5312">
        <w:rPr>
          <w:b/>
          <w:bCs/>
          <w:iCs/>
          <w:color w:val="000000"/>
          <w:sz w:val="28"/>
          <w:szCs w:val="28"/>
          <w:bdr w:val="none" w:sz="0" w:space="0" w:color="auto" w:frame="1"/>
        </w:rPr>
        <w:t>Speed optimization:</w:t>
      </w:r>
    </w:p>
    <w:p w:rsidR="002C6D8C" w:rsidRPr="00FC5312" w:rsidRDefault="002C6D8C" w:rsidP="002C6D8C">
      <w:pPr>
        <w:shd w:val="clear" w:color="auto" w:fill="FFFFFF"/>
        <w:jc w:val="both"/>
        <w:rPr>
          <w:color w:val="000000"/>
          <w:sz w:val="28"/>
          <w:szCs w:val="28"/>
        </w:rPr>
      </w:pPr>
      <w:r w:rsidRPr="00FC5312">
        <w:rPr>
          <w:color w:val="000000"/>
          <w:sz w:val="28"/>
          <w:szCs w:val="28"/>
        </w:rPr>
        <w:t> </w:t>
      </w:r>
    </w:p>
    <w:p w:rsidR="002C6D8C" w:rsidRPr="00E525D0" w:rsidRDefault="002C6D8C" w:rsidP="00E525D0">
      <w:pPr>
        <w:pStyle w:val="NormalWeb"/>
        <w:shd w:val="clear" w:color="auto" w:fill="FFFFFF"/>
        <w:spacing w:before="0" w:beforeAutospacing="0" w:after="225" w:afterAutospacing="0" w:line="360" w:lineRule="auto"/>
        <w:jc w:val="both"/>
        <w:textAlignment w:val="baseline"/>
        <w:rPr>
          <w:rFonts w:ascii="Arial" w:hAnsi="Arial" w:cs="Arial"/>
          <w:color w:val="555555"/>
          <w:sz w:val="20"/>
          <w:szCs w:val="20"/>
        </w:rPr>
      </w:pPr>
      <w:r w:rsidRPr="00FC5312">
        <w:rPr>
          <w:color w:val="000000"/>
          <w:szCs w:val="28"/>
          <w:bdr w:val="none" w:sz="0" w:space="0" w:color="auto" w:frame="1"/>
        </w:rPr>
        <w:t>PHP source code is compiled on-the-fly to an internal format that can be executed</w:t>
      </w:r>
      <w:r>
        <w:rPr>
          <w:color w:val="000000"/>
          <w:szCs w:val="28"/>
          <w:bdr w:val="none" w:sz="0" w:space="0" w:color="auto" w:frame="1"/>
        </w:rPr>
        <w:t xml:space="preserve"> </w:t>
      </w:r>
      <w:r w:rsidRPr="00FC5312">
        <w:rPr>
          <w:color w:val="000000"/>
          <w:szCs w:val="28"/>
          <w:bdr w:val="none" w:sz="0" w:space="0" w:color="auto" w:frame="1"/>
        </w:rPr>
        <w:t>by the PHP engine. In order to speed up execution time and not have to compile</w:t>
      </w:r>
      <w:r>
        <w:rPr>
          <w:color w:val="000000"/>
          <w:szCs w:val="28"/>
          <w:bdr w:val="none" w:sz="0" w:space="0" w:color="auto" w:frame="1"/>
        </w:rPr>
        <w:t xml:space="preserve"> </w:t>
      </w:r>
      <w:r w:rsidRPr="00FC5312">
        <w:rPr>
          <w:color w:val="000000"/>
          <w:szCs w:val="28"/>
          <w:bdr w:val="none" w:sz="0" w:space="0" w:color="auto" w:frame="1"/>
        </w:rPr>
        <w:t>the PHP source code every time the Web page is accessed, PHP scripts can also be</w:t>
      </w:r>
      <w:r>
        <w:rPr>
          <w:color w:val="000000"/>
          <w:szCs w:val="28"/>
          <w:bdr w:val="none" w:sz="0" w:space="0" w:color="auto" w:frame="1"/>
        </w:rPr>
        <w:t xml:space="preserve"> </w:t>
      </w:r>
      <w:r w:rsidRPr="00FC5312">
        <w:rPr>
          <w:color w:val="000000"/>
          <w:szCs w:val="28"/>
          <w:bdr w:val="none" w:sz="0" w:space="0" w:color="auto" w:frame="1"/>
        </w:rPr>
        <w:t>deployed in executable format using a PHP compiler.</w:t>
      </w:r>
      <w:r>
        <w:rPr>
          <w:color w:val="000000"/>
          <w:szCs w:val="28"/>
          <w:bdr w:val="none" w:sz="0" w:space="0" w:color="auto" w:frame="1"/>
        </w:rPr>
        <w:t xml:space="preserve"> </w:t>
      </w:r>
      <w:r w:rsidRPr="00FC5312">
        <w:rPr>
          <w:color w:val="000000"/>
          <w:szCs w:val="28"/>
          <w:bdr w:val="none" w:sz="0" w:space="0" w:color="auto" w:frame="1"/>
        </w:rPr>
        <w:t xml:space="preserve">Code optimizers aim to enhance the performance of the compiled code by </w:t>
      </w:r>
      <w:r w:rsidRPr="00FC5312">
        <w:rPr>
          <w:color w:val="000000"/>
          <w:szCs w:val="28"/>
          <w:bdr w:val="none" w:sz="0" w:space="0" w:color="auto" w:frame="1"/>
        </w:rPr>
        <w:lastRenderedPageBreak/>
        <w:t>reducing</w:t>
      </w:r>
      <w:r>
        <w:rPr>
          <w:color w:val="000000"/>
          <w:szCs w:val="28"/>
          <w:bdr w:val="none" w:sz="0" w:space="0" w:color="auto" w:frame="1"/>
        </w:rPr>
        <w:t xml:space="preserve"> </w:t>
      </w:r>
      <w:r w:rsidRPr="00FC5312">
        <w:rPr>
          <w:color w:val="000000"/>
          <w:szCs w:val="28"/>
          <w:bdr w:val="none" w:sz="0" w:space="0" w:color="auto" w:frame="1"/>
        </w:rPr>
        <w:t>its size, merging redundant instructions and making other changes that can reduce</w:t>
      </w:r>
      <w:r>
        <w:rPr>
          <w:color w:val="000000"/>
          <w:szCs w:val="28"/>
          <w:bdr w:val="none" w:sz="0" w:space="0" w:color="auto" w:frame="1"/>
        </w:rPr>
        <w:t xml:space="preserve"> </w:t>
      </w:r>
      <w:r w:rsidRPr="00FC5312">
        <w:rPr>
          <w:color w:val="000000"/>
          <w:szCs w:val="28"/>
          <w:bdr w:val="none" w:sz="0" w:space="0" w:color="auto" w:frame="1"/>
        </w:rPr>
        <w:t>the execution time. With PHP, there are often opportunities for code</w:t>
      </w:r>
      <w:r>
        <w:rPr>
          <w:color w:val="000000"/>
          <w:szCs w:val="28"/>
          <w:bdr w:val="none" w:sz="0" w:space="0" w:color="auto" w:frame="1"/>
        </w:rPr>
        <w:t xml:space="preserve"> </w:t>
      </w:r>
      <w:r w:rsidRPr="00FC5312">
        <w:rPr>
          <w:color w:val="000000"/>
          <w:szCs w:val="28"/>
          <w:bdr w:val="none" w:sz="0" w:space="0" w:color="auto" w:frame="1"/>
        </w:rPr>
        <w:t>optimization. An exam</w:t>
      </w:r>
      <w:r>
        <w:rPr>
          <w:color w:val="000000"/>
          <w:szCs w:val="28"/>
          <w:bdr w:val="none" w:sz="0" w:space="0" w:color="auto" w:frame="1"/>
        </w:rPr>
        <w:t xml:space="preserve">ple of a code optimizer is the </w:t>
      </w:r>
      <w:r w:rsidRPr="00FC5312">
        <w:rPr>
          <w:color w:val="000000"/>
          <w:szCs w:val="28"/>
          <w:bdr w:val="none" w:sz="0" w:space="0" w:color="auto" w:frame="1"/>
        </w:rPr>
        <w:t>Accelerator PHP extension.</w:t>
      </w:r>
      <w:r>
        <w:rPr>
          <w:color w:val="000000"/>
          <w:szCs w:val="28"/>
          <w:bdr w:val="none" w:sz="0" w:space="0" w:color="auto" w:frame="1"/>
        </w:rPr>
        <w:t xml:space="preserve"> </w:t>
      </w:r>
      <w:r w:rsidRPr="00FC5312">
        <w:rPr>
          <w:color w:val="000000"/>
          <w:szCs w:val="28"/>
          <w:bdr w:val="none" w:sz="0" w:space="0" w:color="auto" w:frame="1"/>
        </w:rPr>
        <w:t>Another approach for reducing compilation overhead for PHP servers is using</w:t>
      </w:r>
      <w:r>
        <w:rPr>
          <w:color w:val="000000"/>
          <w:szCs w:val="28"/>
          <w:bdr w:val="none" w:sz="0" w:space="0" w:color="auto" w:frame="1"/>
        </w:rPr>
        <w:t xml:space="preserve"> </w:t>
      </w:r>
      <w:r w:rsidRPr="00FC5312">
        <w:rPr>
          <w:color w:val="000000"/>
          <w:szCs w:val="28"/>
          <w:bdr w:val="none" w:sz="0" w:space="0" w:color="auto" w:frame="1"/>
        </w:rPr>
        <w:t>an opcode cache. Opcode caches work by caching the compiled form of a PHP</w:t>
      </w:r>
      <w:r>
        <w:rPr>
          <w:color w:val="000000"/>
          <w:szCs w:val="28"/>
          <w:bdr w:val="none" w:sz="0" w:space="0" w:color="auto" w:frame="1"/>
        </w:rPr>
        <w:t xml:space="preserve"> </w:t>
      </w:r>
      <w:r w:rsidRPr="00FC5312">
        <w:rPr>
          <w:color w:val="000000"/>
          <w:szCs w:val="28"/>
          <w:bdr w:val="none" w:sz="0" w:space="0" w:color="auto" w:frame="1"/>
        </w:rPr>
        <w:t>script (opcodes) in shared memory to avoid the overhead</w:t>
      </w:r>
      <w:r>
        <w:rPr>
          <w:color w:val="000000"/>
          <w:szCs w:val="28"/>
          <w:bdr w:val="none" w:sz="0" w:space="0" w:color="auto" w:frame="1"/>
        </w:rPr>
        <w:t xml:space="preserve"> </w:t>
      </w:r>
      <w:r w:rsidRPr="00FC5312">
        <w:rPr>
          <w:color w:val="000000"/>
          <w:szCs w:val="28"/>
          <w:bdr w:val="none" w:sz="0" w:space="0" w:color="auto" w:frame="1"/>
        </w:rPr>
        <w:t>of parsing and compiling the code every time the script runs. An opcode</w:t>
      </w:r>
      <w:r>
        <w:rPr>
          <w:color w:val="000000"/>
          <w:szCs w:val="28"/>
          <w:bdr w:val="none" w:sz="0" w:space="0" w:color="auto" w:frame="1"/>
        </w:rPr>
        <w:t xml:space="preserve"> </w:t>
      </w:r>
      <w:r w:rsidRPr="00FC5312">
        <w:rPr>
          <w:color w:val="000000"/>
          <w:szCs w:val="28"/>
          <w:bdr w:val="none" w:sz="0" w:space="0" w:color="auto" w:frame="1"/>
        </w:rPr>
        <w:t>cache, APC, is planned to be built into an upcoming release of PHP.</w:t>
      </w:r>
      <w:r>
        <w:rPr>
          <w:color w:val="000000"/>
          <w:szCs w:val="28"/>
          <w:bdr w:val="none" w:sz="0" w:space="0" w:color="auto" w:frame="1"/>
        </w:rPr>
        <w:t xml:space="preserve"> </w:t>
      </w:r>
      <w:r w:rsidRPr="00FC5312">
        <w:rPr>
          <w:color w:val="000000"/>
          <w:szCs w:val="28"/>
          <w:bdr w:val="none" w:sz="0" w:space="0" w:color="auto" w:frame="1"/>
        </w:rPr>
        <w:t>Opcode caching and code optimization can be combined for best efficiency, as the</w:t>
      </w:r>
      <w:r>
        <w:rPr>
          <w:color w:val="000000"/>
          <w:szCs w:val="28"/>
          <w:bdr w:val="none" w:sz="0" w:space="0" w:color="auto" w:frame="1"/>
        </w:rPr>
        <w:t xml:space="preserve"> </w:t>
      </w:r>
      <w:r w:rsidRPr="00FC5312">
        <w:rPr>
          <w:color w:val="000000"/>
          <w:szCs w:val="28"/>
          <w:bdr w:val="none" w:sz="0" w:space="0" w:color="auto" w:frame="1"/>
        </w:rPr>
        <w:t>modifications do not depend on each other (they happen in distinct stages of the</w:t>
      </w:r>
      <w:r>
        <w:rPr>
          <w:color w:val="000000"/>
          <w:szCs w:val="28"/>
          <w:bdr w:val="none" w:sz="0" w:space="0" w:color="auto" w:frame="1"/>
        </w:rPr>
        <w:t xml:space="preserve"> </w:t>
      </w:r>
      <w:r w:rsidRPr="00FC5312">
        <w:rPr>
          <w:color w:val="000000"/>
          <w:szCs w:val="28"/>
          <w:bdr w:val="none" w:sz="0" w:space="0" w:color="auto" w:frame="1"/>
        </w:rPr>
        <w:t>compilation).</w:t>
      </w:r>
    </w:p>
    <w:p w:rsidR="006E21DF" w:rsidRDefault="00CC74EA" w:rsidP="006E21DF">
      <w:pPr>
        <w:spacing w:line="480" w:lineRule="auto"/>
        <w:rPr>
          <w:rFonts w:eastAsia="Wingdings"/>
          <w:b/>
        </w:rPr>
      </w:pPr>
      <w:r>
        <w:rPr>
          <w:rFonts w:eastAsia="Wingdings"/>
          <w:b/>
        </w:rPr>
        <w:t xml:space="preserve">5.1.3 </w:t>
      </w:r>
      <w:r w:rsidR="006E21DF" w:rsidRPr="004C2D3E">
        <w:rPr>
          <w:rFonts w:eastAsia="Wingdings"/>
          <w:b/>
        </w:rPr>
        <w:t>MYSQL:</w:t>
      </w:r>
    </w:p>
    <w:p w:rsidR="001706E4" w:rsidRPr="009C0B95" w:rsidRDefault="001706E4" w:rsidP="001706E4">
      <w:pPr>
        <w:pStyle w:val="NormalWeb"/>
        <w:shd w:val="clear" w:color="auto" w:fill="FFFFFF"/>
        <w:spacing w:before="0" w:beforeAutospacing="0" w:after="225" w:afterAutospacing="0" w:line="360" w:lineRule="auto"/>
        <w:jc w:val="both"/>
        <w:textAlignment w:val="baseline"/>
        <w:rPr>
          <w:color w:val="000000" w:themeColor="text1"/>
        </w:rPr>
      </w:pPr>
      <w:r w:rsidRPr="009C0B95">
        <w:rPr>
          <w:color w:val="000000" w:themeColor="text1"/>
        </w:rPr>
        <w:t>MySQL, the most popular Open Source SQL database management system, is developed, distributed, and supported by Oracle Corporation.</w:t>
      </w:r>
    </w:p>
    <w:p w:rsidR="001706E4" w:rsidRPr="00F57B45" w:rsidRDefault="001706E4" w:rsidP="001706E4">
      <w:pPr>
        <w:pStyle w:val="NormalWeb"/>
        <w:numPr>
          <w:ilvl w:val="0"/>
          <w:numId w:val="22"/>
        </w:numPr>
        <w:spacing w:before="0" w:beforeAutospacing="0" w:after="0" w:afterAutospacing="0" w:line="360" w:lineRule="auto"/>
        <w:ind w:left="450"/>
        <w:jc w:val="both"/>
        <w:textAlignment w:val="baseline"/>
        <w:rPr>
          <w:rStyle w:val="Strong"/>
          <w:b w:val="0"/>
          <w:bCs w:val="0"/>
          <w:color w:val="000000" w:themeColor="text1"/>
        </w:rPr>
      </w:pPr>
      <w:r w:rsidRPr="001706E4">
        <w:rPr>
          <w:rStyle w:val="Strong"/>
          <w:iCs/>
          <w:color w:val="000000" w:themeColor="text1"/>
          <w:bdr w:val="none" w:sz="0" w:space="0" w:color="auto" w:frame="1"/>
        </w:rPr>
        <w:t>MySQL is a database management system</w:t>
      </w:r>
      <w:r w:rsidRPr="00F57B45">
        <w:rPr>
          <w:rStyle w:val="Strong"/>
          <w:i/>
          <w:iCs/>
          <w:color w:val="000000" w:themeColor="text1"/>
          <w:bdr w:val="none" w:sz="0" w:space="0" w:color="auto" w:frame="1"/>
        </w:rPr>
        <w:t>.</w:t>
      </w:r>
    </w:p>
    <w:p w:rsidR="001706E4" w:rsidRPr="009C0B95" w:rsidRDefault="001706E4" w:rsidP="001706E4">
      <w:pPr>
        <w:pStyle w:val="NormalWeb"/>
        <w:spacing w:before="0" w:beforeAutospacing="0" w:after="225" w:afterAutospacing="0" w:line="360" w:lineRule="auto"/>
        <w:jc w:val="both"/>
        <w:textAlignment w:val="baseline"/>
        <w:rPr>
          <w:color w:val="000000" w:themeColor="text1"/>
        </w:rPr>
      </w:pPr>
      <w:r w:rsidRPr="009C0B95">
        <w:rPr>
          <w:color w:val="000000" w:themeColor="text1"/>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1706E4" w:rsidRPr="001706E4" w:rsidRDefault="001706E4" w:rsidP="001706E4">
      <w:pPr>
        <w:pStyle w:val="NormalWeb"/>
        <w:numPr>
          <w:ilvl w:val="0"/>
          <w:numId w:val="22"/>
        </w:numPr>
        <w:spacing w:before="0" w:beforeAutospacing="0" w:after="0" w:afterAutospacing="0" w:line="360" w:lineRule="auto"/>
        <w:ind w:left="450"/>
        <w:jc w:val="both"/>
        <w:textAlignment w:val="baseline"/>
        <w:rPr>
          <w:color w:val="000000" w:themeColor="text1"/>
        </w:rPr>
      </w:pPr>
      <w:r w:rsidRPr="001706E4">
        <w:rPr>
          <w:rStyle w:val="Strong"/>
          <w:iCs/>
          <w:color w:val="000000" w:themeColor="text1"/>
          <w:bdr w:val="none" w:sz="0" w:space="0" w:color="auto" w:frame="1"/>
        </w:rPr>
        <w:t>MySQL databases are relational.</w:t>
      </w:r>
    </w:p>
    <w:p w:rsidR="001706E4" w:rsidRPr="009C0B95" w:rsidRDefault="001706E4" w:rsidP="001706E4">
      <w:pPr>
        <w:pStyle w:val="NormalWeb"/>
        <w:spacing w:before="0" w:beforeAutospacing="0" w:after="0" w:afterAutospacing="0" w:line="360" w:lineRule="auto"/>
        <w:ind w:left="90"/>
        <w:jc w:val="both"/>
        <w:textAlignment w:val="baseline"/>
        <w:rPr>
          <w:color w:val="000000" w:themeColor="text1"/>
        </w:rPr>
      </w:pPr>
      <w:bookmarkStart w:id="3" w:name="idm139895142786624"/>
      <w:bookmarkEnd w:id="3"/>
      <w:r w:rsidRPr="009C0B95">
        <w:rPr>
          <w:color w:val="000000" w:themeColor="text1"/>
        </w:rP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w:t>
      </w:r>
      <w:r w:rsidRPr="009C0B95">
        <w:rPr>
          <w:rStyle w:val="apple-converted-space"/>
          <w:color w:val="000000" w:themeColor="text1"/>
        </w:rPr>
        <w:t> </w:t>
      </w:r>
      <w:r w:rsidRPr="009C0B95">
        <w:rPr>
          <w:rStyle w:val="Quote1"/>
          <w:color w:val="000000" w:themeColor="text1"/>
          <w:bdr w:val="none" w:sz="0" w:space="0" w:color="auto" w:frame="1"/>
        </w:rPr>
        <w:t>“pointers”</w:t>
      </w:r>
      <w:r w:rsidRPr="009C0B95">
        <w:rPr>
          <w:rStyle w:val="apple-converted-space"/>
          <w:color w:val="000000" w:themeColor="text1"/>
        </w:rPr>
        <w:t> </w:t>
      </w:r>
      <w:r w:rsidRPr="009C0B95">
        <w:rPr>
          <w:color w:val="000000" w:themeColor="text1"/>
        </w:rPr>
        <w:t>between different tables. The database enforces these rules, so that with a well-designed database, your application never sees inconsistent, duplicate, orphan, out-of-date, or missing data.</w:t>
      </w:r>
      <w:r>
        <w:rPr>
          <w:color w:val="000000" w:themeColor="text1"/>
        </w:rPr>
        <w:t xml:space="preserve"> </w:t>
      </w:r>
      <w:r w:rsidRPr="009C0B95">
        <w:rPr>
          <w:color w:val="000000" w:themeColor="text1"/>
        </w:rPr>
        <w:t>The SQL part of</w:t>
      </w:r>
      <w:r w:rsidRPr="009C0B95">
        <w:rPr>
          <w:rStyle w:val="apple-converted-space"/>
          <w:color w:val="000000" w:themeColor="text1"/>
        </w:rPr>
        <w:t> </w:t>
      </w:r>
      <w:r w:rsidRPr="009C0B95">
        <w:rPr>
          <w:rStyle w:val="Quote1"/>
          <w:color w:val="000000" w:themeColor="text1"/>
          <w:bdr w:val="none" w:sz="0" w:space="0" w:color="auto" w:frame="1"/>
        </w:rPr>
        <w:t>“MySQL”</w:t>
      </w:r>
      <w:r w:rsidRPr="009C0B95">
        <w:rPr>
          <w:rStyle w:val="apple-converted-space"/>
          <w:color w:val="000000" w:themeColor="text1"/>
        </w:rPr>
        <w:t> </w:t>
      </w:r>
      <w:r w:rsidRPr="009C0B95">
        <w:rPr>
          <w:color w:val="000000" w:themeColor="text1"/>
        </w:rPr>
        <w:t>stands for</w:t>
      </w:r>
      <w:r w:rsidRPr="009C0B95">
        <w:rPr>
          <w:rStyle w:val="apple-converted-space"/>
          <w:color w:val="000000" w:themeColor="text1"/>
        </w:rPr>
        <w:t> </w:t>
      </w:r>
      <w:r w:rsidRPr="009C0B95">
        <w:rPr>
          <w:rStyle w:val="Quote1"/>
          <w:color w:val="000000" w:themeColor="text1"/>
          <w:bdr w:val="none" w:sz="0" w:space="0" w:color="auto" w:frame="1"/>
        </w:rPr>
        <w:t>“Structured Query Language”</w:t>
      </w:r>
      <w:r w:rsidRPr="009C0B95">
        <w:rPr>
          <w:color w:val="000000" w:themeColor="text1"/>
        </w:rPr>
        <w:t xml:space="preserve">. SQL is the most common standardized language used to access databases. Depending on your programming environment, </w:t>
      </w:r>
      <w:r w:rsidRPr="009C0B95">
        <w:rPr>
          <w:color w:val="000000" w:themeColor="text1"/>
        </w:rPr>
        <w:lastRenderedPageBreak/>
        <w:t>you might enter SQL directly (for example, to generate reports), embed SQL statements into code written in another language, or use a language-specific API that hides the SQL syntax.</w:t>
      </w:r>
      <w:r>
        <w:rPr>
          <w:color w:val="000000" w:themeColor="text1"/>
        </w:rPr>
        <w:t xml:space="preserve">      </w:t>
      </w:r>
    </w:p>
    <w:p w:rsidR="001706E4" w:rsidRPr="009C0B95" w:rsidRDefault="001706E4" w:rsidP="001706E4">
      <w:pPr>
        <w:pStyle w:val="NormalWeb"/>
        <w:tabs>
          <w:tab w:val="left" w:pos="2607"/>
        </w:tabs>
        <w:spacing w:before="0" w:beforeAutospacing="0" w:after="0" w:afterAutospacing="0" w:line="360" w:lineRule="auto"/>
        <w:ind w:left="450"/>
        <w:jc w:val="both"/>
        <w:textAlignment w:val="baseline"/>
        <w:rPr>
          <w:color w:val="000000" w:themeColor="text1"/>
        </w:rPr>
      </w:pPr>
      <w:r>
        <w:rPr>
          <w:color w:val="000000" w:themeColor="text1"/>
        </w:rPr>
        <w:tab/>
      </w:r>
    </w:p>
    <w:p w:rsidR="001706E4" w:rsidRPr="001706E4" w:rsidRDefault="001706E4" w:rsidP="001706E4">
      <w:pPr>
        <w:pStyle w:val="NormalWeb"/>
        <w:numPr>
          <w:ilvl w:val="0"/>
          <w:numId w:val="22"/>
        </w:numPr>
        <w:spacing w:before="0" w:beforeAutospacing="0" w:after="0" w:afterAutospacing="0" w:line="360" w:lineRule="auto"/>
        <w:ind w:left="450"/>
        <w:jc w:val="both"/>
        <w:textAlignment w:val="baseline"/>
        <w:rPr>
          <w:color w:val="000000" w:themeColor="text1"/>
        </w:rPr>
      </w:pPr>
      <w:r w:rsidRPr="001706E4">
        <w:rPr>
          <w:rStyle w:val="Strong"/>
          <w:iCs/>
          <w:color w:val="000000" w:themeColor="text1"/>
          <w:bdr w:val="none" w:sz="0" w:space="0" w:color="auto" w:frame="1"/>
        </w:rPr>
        <w:t>MySQL software is Open Source.</w:t>
      </w:r>
    </w:p>
    <w:p w:rsidR="001706E4" w:rsidRPr="009C0B95" w:rsidRDefault="001706E4" w:rsidP="001706E4">
      <w:pPr>
        <w:pStyle w:val="NormalWeb"/>
        <w:spacing w:before="0" w:beforeAutospacing="0" w:after="0" w:afterAutospacing="0" w:line="360" w:lineRule="auto"/>
        <w:ind w:left="90"/>
        <w:jc w:val="both"/>
        <w:textAlignment w:val="baseline"/>
        <w:rPr>
          <w:rStyle w:val="Strong"/>
          <w:b w:val="0"/>
          <w:bCs w:val="0"/>
          <w:color w:val="000000" w:themeColor="text1"/>
        </w:rPr>
      </w:pPr>
      <w:bookmarkStart w:id="4" w:name="idm139895142778384"/>
      <w:bookmarkStart w:id="5" w:name="idm139895142776992"/>
      <w:bookmarkStart w:id="6" w:name="idm139895142775600"/>
      <w:bookmarkStart w:id="7" w:name="idm139895142774208"/>
      <w:bookmarkEnd w:id="4"/>
      <w:bookmarkEnd w:id="5"/>
      <w:bookmarkEnd w:id="6"/>
      <w:bookmarkEnd w:id="7"/>
      <w:r w:rsidRPr="009C0B95">
        <w:rPr>
          <w:color w:val="000000" w:themeColor="text1"/>
        </w:rPr>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w:t>
      </w:r>
      <w:r>
        <w:rPr>
          <w:color w:val="000000" w:themeColor="text1"/>
        </w:rPr>
        <w:t>.</w:t>
      </w:r>
    </w:p>
    <w:p w:rsidR="001706E4" w:rsidRPr="00C908A3" w:rsidRDefault="001706E4" w:rsidP="001706E4">
      <w:pPr>
        <w:pStyle w:val="NormalWeb"/>
        <w:numPr>
          <w:ilvl w:val="0"/>
          <w:numId w:val="23"/>
        </w:numPr>
        <w:spacing w:before="0" w:beforeAutospacing="0" w:after="0" w:afterAutospacing="0" w:line="360" w:lineRule="auto"/>
        <w:ind w:left="450"/>
        <w:jc w:val="both"/>
        <w:textAlignment w:val="baseline"/>
        <w:rPr>
          <w:rStyle w:val="Strong"/>
          <w:b w:val="0"/>
          <w:bCs w:val="0"/>
          <w:color w:val="000000" w:themeColor="text1"/>
        </w:rPr>
      </w:pPr>
      <w:r w:rsidRPr="001706E4">
        <w:rPr>
          <w:rStyle w:val="Strong"/>
          <w:iCs/>
          <w:color w:val="000000" w:themeColor="text1"/>
          <w:bdr w:val="none" w:sz="0" w:space="0" w:color="auto" w:frame="1"/>
        </w:rPr>
        <w:t>The MySQL Database Server is very fast, reliable, scalable, and easy to use.</w:t>
      </w:r>
    </w:p>
    <w:p w:rsidR="00C908A3" w:rsidRPr="001706E4" w:rsidRDefault="00C908A3" w:rsidP="00C908A3">
      <w:pPr>
        <w:pStyle w:val="NormalWeb"/>
        <w:spacing w:before="0" w:beforeAutospacing="0" w:after="0" w:afterAutospacing="0" w:line="360" w:lineRule="auto"/>
        <w:ind w:left="450"/>
        <w:jc w:val="both"/>
        <w:textAlignment w:val="baseline"/>
        <w:rPr>
          <w:rStyle w:val="Strong"/>
          <w:b w:val="0"/>
          <w:bCs w:val="0"/>
          <w:color w:val="000000" w:themeColor="text1"/>
        </w:rPr>
      </w:pPr>
    </w:p>
    <w:p w:rsidR="001706E4" w:rsidRPr="001706E4" w:rsidRDefault="001706E4" w:rsidP="001706E4">
      <w:pPr>
        <w:pStyle w:val="NormalWeb"/>
        <w:numPr>
          <w:ilvl w:val="0"/>
          <w:numId w:val="24"/>
        </w:numPr>
        <w:spacing w:before="0" w:beforeAutospacing="0" w:after="0" w:afterAutospacing="0" w:line="360" w:lineRule="auto"/>
        <w:ind w:left="450"/>
        <w:jc w:val="both"/>
        <w:textAlignment w:val="baseline"/>
        <w:rPr>
          <w:rStyle w:val="Strong"/>
          <w:b w:val="0"/>
          <w:bCs w:val="0"/>
          <w:color w:val="000000" w:themeColor="text1"/>
        </w:rPr>
      </w:pPr>
      <w:r w:rsidRPr="001706E4">
        <w:rPr>
          <w:rStyle w:val="Strong"/>
          <w:iCs/>
          <w:color w:val="000000" w:themeColor="text1"/>
          <w:bdr w:val="none" w:sz="0" w:space="0" w:color="auto" w:frame="1"/>
        </w:rPr>
        <w:t>MySQL Server works in client/server or embedded systems.</w:t>
      </w:r>
    </w:p>
    <w:p w:rsidR="001706E4" w:rsidRPr="009C0B95" w:rsidRDefault="001706E4" w:rsidP="001706E4">
      <w:pPr>
        <w:pStyle w:val="NormalWeb"/>
        <w:spacing w:before="0" w:beforeAutospacing="0" w:after="225" w:afterAutospacing="0" w:line="360" w:lineRule="auto"/>
        <w:ind w:left="90"/>
        <w:jc w:val="both"/>
        <w:textAlignment w:val="baseline"/>
        <w:rPr>
          <w:color w:val="000000" w:themeColor="text1"/>
        </w:rPr>
      </w:pPr>
      <w:r w:rsidRPr="009C0B95">
        <w:rPr>
          <w:color w:val="000000" w:themeColor="text1"/>
        </w:rPr>
        <w:t xml:space="preserve">The MySQL Database Software is a client/server system that consists of a multi-threaded SQL server that supports different </w:t>
      </w:r>
      <w:proofErr w:type="spellStart"/>
      <w:r w:rsidRPr="009C0B95">
        <w:rPr>
          <w:color w:val="000000" w:themeColor="text1"/>
        </w:rPr>
        <w:t>backends</w:t>
      </w:r>
      <w:proofErr w:type="spellEnd"/>
      <w:r w:rsidRPr="009C0B95">
        <w:rPr>
          <w:color w:val="000000" w:themeColor="text1"/>
        </w:rPr>
        <w:t>, several different client programs and libraries, administrative tools, and a wide range of application programming interfaces (APIs).</w:t>
      </w:r>
    </w:p>
    <w:p w:rsidR="001706E4" w:rsidRPr="001706E4" w:rsidRDefault="001706E4" w:rsidP="001706E4">
      <w:pPr>
        <w:pStyle w:val="NormalWeb"/>
        <w:numPr>
          <w:ilvl w:val="0"/>
          <w:numId w:val="22"/>
        </w:numPr>
        <w:spacing w:before="0" w:beforeAutospacing="0" w:after="0" w:afterAutospacing="0" w:line="360" w:lineRule="auto"/>
        <w:ind w:left="450"/>
        <w:jc w:val="both"/>
        <w:textAlignment w:val="baseline"/>
        <w:rPr>
          <w:rStyle w:val="Strong"/>
          <w:b w:val="0"/>
          <w:bCs w:val="0"/>
          <w:color w:val="000000" w:themeColor="text1"/>
        </w:rPr>
      </w:pPr>
      <w:r w:rsidRPr="001706E4">
        <w:rPr>
          <w:rStyle w:val="Strong"/>
          <w:iCs/>
          <w:color w:val="000000" w:themeColor="text1"/>
          <w:bdr w:val="none" w:sz="0" w:space="0" w:color="auto" w:frame="1"/>
        </w:rPr>
        <w:t>A large amount of contributed MySQL software is available.</w:t>
      </w:r>
    </w:p>
    <w:p w:rsidR="001706E4" w:rsidRDefault="001706E4" w:rsidP="001706E4">
      <w:pPr>
        <w:pStyle w:val="NormalWeb"/>
        <w:spacing w:before="0" w:beforeAutospacing="0" w:after="225" w:afterAutospacing="0" w:line="360" w:lineRule="auto"/>
        <w:ind w:left="90"/>
        <w:jc w:val="both"/>
        <w:textAlignment w:val="baseline"/>
        <w:rPr>
          <w:rFonts w:eastAsia="Wingdings"/>
        </w:rPr>
      </w:pPr>
      <w:r w:rsidRPr="009C0B95">
        <w:rPr>
          <w:color w:val="000000" w:themeColor="text1"/>
        </w:rPr>
        <w:t>MySQL Server has a practical set of features developed in close cooperation with our users. It is very likely that your favorite application or language supports the MySQL Database Server.</w:t>
      </w:r>
      <w:bookmarkStart w:id="8" w:name="idm139895142761248"/>
      <w:bookmarkStart w:id="9" w:name="idm139895142759856"/>
      <w:bookmarkEnd w:id="8"/>
      <w:bookmarkEnd w:id="9"/>
      <w:r>
        <w:rPr>
          <w:color w:val="000000" w:themeColor="text1"/>
        </w:rPr>
        <w:t xml:space="preserve"> </w:t>
      </w:r>
      <w:r w:rsidR="006E21DF" w:rsidRPr="001706E4">
        <w:rPr>
          <w:rFonts w:eastAsia="Wingdings"/>
        </w:rPr>
        <w:t>A web server is required f</w:t>
      </w:r>
      <w:r w:rsidRPr="001706E4">
        <w:rPr>
          <w:rFonts w:eastAsia="Wingdings"/>
        </w:rPr>
        <w:t>or the execution of PHP scripts.</w:t>
      </w:r>
      <w:r>
        <w:rPr>
          <w:rFonts w:eastAsia="Wingdings"/>
        </w:rPr>
        <w:t xml:space="preserve"> </w:t>
      </w:r>
      <w:r w:rsidR="006E21DF" w:rsidRPr="001706E4">
        <w:rPr>
          <w:rFonts w:eastAsia="Wingdings"/>
        </w:rPr>
        <w:t>Hosting can be done in two ways, either by buying a domain and using it or by using software for local hosting.</w:t>
      </w:r>
    </w:p>
    <w:p w:rsidR="006E21DF" w:rsidRPr="001706E4" w:rsidRDefault="00CC74EA" w:rsidP="001706E4">
      <w:pPr>
        <w:pStyle w:val="NormalWeb"/>
        <w:spacing w:before="0" w:beforeAutospacing="0" w:after="225" w:afterAutospacing="0" w:line="360" w:lineRule="auto"/>
        <w:ind w:left="90"/>
        <w:jc w:val="both"/>
        <w:textAlignment w:val="baseline"/>
        <w:rPr>
          <w:rFonts w:eastAsia="Wingdings"/>
        </w:rPr>
      </w:pPr>
      <w:r>
        <w:rPr>
          <w:rFonts w:eastAsia="Wingdings"/>
          <w:b/>
        </w:rPr>
        <w:t xml:space="preserve">5.1.4 </w:t>
      </w:r>
      <w:r w:rsidR="006E21DF" w:rsidRPr="004C2D3E">
        <w:rPr>
          <w:rFonts w:eastAsia="Wingdings"/>
          <w:b/>
        </w:rPr>
        <w:t>WAMP SERVER:</w:t>
      </w:r>
    </w:p>
    <w:p w:rsidR="001706E4" w:rsidRPr="00FC5312" w:rsidRDefault="001706E4" w:rsidP="001706E4">
      <w:pPr>
        <w:shd w:val="clear" w:color="auto" w:fill="FFFFFF"/>
        <w:spacing w:line="360" w:lineRule="auto"/>
        <w:jc w:val="both"/>
        <w:rPr>
          <w:color w:val="000000"/>
          <w:szCs w:val="28"/>
        </w:rPr>
      </w:pPr>
      <w:r>
        <w:rPr>
          <w:b/>
          <w:bCs/>
          <w:color w:val="000000"/>
          <w:spacing w:val="-15"/>
          <w:szCs w:val="28"/>
          <w:bdr w:val="none" w:sz="0" w:space="0" w:color="auto" w:frame="1"/>
        </w:rPr>
        <w:t xml:space="preserve"> WAM</w:t>
      </w:r>
      <w:r w:rsidRPr="00FC5312">
        <w:rPr>
          <w:b/>
          <w:bCs/>
          <w:color w:val="000000"/>
          <w:spacing w:val="-15"/>
          <w:szCs w:val="28"/>
          <w:bdr w:val="none" w:sz="0" w:space="0" w:color="auto" w:frame="1"/>
        </w:rPr>
        <w:t>P</w:t>
      </w:r>
      <w:r>
        <w:rPr>
          <w:color w:val="000000"/>
          <w:szCs w:val="28"/>
          <w:bdr w:val="none" w:sz="0" w:space="0" w:color="auto" w:frame="1"/>
        </w:rPr>
        <w:t xml:space="preserve"> i</w:t>
      </w:r>
      <w:r w:rsidRPr="00FC5312">
        <w:rPr>
          <w:color w:val="000000"/>
          <w:szCs w:val="28"/>
          <w:bdr w:val="none" w:sz="0" w:space="0" w:color="auto" w:frame="1"/>
        </w:rPr>
        <w:t>s a free and open source cross-platform web server solution</w:t>
      </w:r>
      <w:r>
        <w:rPr>
          <w:color w:val="000000"/>
          <w:szCs w:val="28"/>
          <w:bdr w:val="none" w:sz="0" w:space="0" w:color="auto" w:frame="1"/>
        </w:rPr>
        <w:t xml:space="preserve"> </w:t>
      </w:r>
      <w:r w:rsidRPr="00FC5312">
        <w:rPr>
          <w:color w:val="000000"/>
          <w:szCs w:val="28"/>
          <w:bdr w:val="none" w:sz="0" w:space="0" w:color="auto" w:frame="1"/>
        </w:rPr>
        <w:t>stack package</w:t>
      </w:r>
      <w:r>
        <w:rPr>
          <w:color w:val="000000"/>
          <w:szCs w:val="28"/>
          <w:bdr w:val="none" w:sz="0" w:space="0" w:color="auto" w:frame="1"/>
        </w:rPr>
        <w:t xml:space="preserve"> </w:t>
      </w:r>
      <w:r>
        <w:rPr>
          <w:rFonts w:eastAsia="Wingdings"/>
        </w:rPr>
        <w:t xml:space="preserve">created by </w:t>
      </w:r>
      <w:proofErr w:type="spellStart"/>
      <w:r>
        <w:rPr>
          <w:rFonts w:eastAsia="Wingdings"/>
        </w:rPr>
        <w:t>Romain</w:t>
      </w:r>
      <w:proofErr w:type="spellEnd"/>
      <w:r>
        <w:rPr>
          <w:rFonts w:eastAsia="Wingdings"/>
        </w:rPr>
        <w:t xml:space="preserve"> Bourdon</w:t>
      </w:r>
      <w:r>
        <w:rPr>
          <w:color w:val="000000"/>
          <w:szCs w:val="28"/>
          <w:bdr w:val="none" w:sz="0" w:space="0" w:color="auto" w:frame="1"/>
        </w:rPr>
        <w:t xml:space="preserve">, consisting </w:t>
      </w:r>
      <w:r w:rsidRPr="00FC5312">
        <w:rPr>
          <w:color w:val="000000"/>
          <w:szCs w:val="28"/>
          <w:bdr w:val="none" w:sz="0" w:space="0" w:color="auto" w:frame="1"/>
        </w:rPr>
        <w:t>mainly of the Apache HTTP Server, MySQL database,</w:t>
      </w:r>
      <w:r>
        <w:rPr>
          <w:color w:val="000000"/>
          <w:szCs w:val="28"/>
          <w:bdr w:val="none" w:sz="0" w:space="0" w:color="auto" w:frame="1"/>
        </w:rPr>
        <w:t xml:space="preserve"> </w:t>
      </w:r>
      <w:r w:rsidRPr="00FC5312">
        <w:rPr>
          <w:color w:val="000000"/>
          <w:szCs w:val="28"/>
          <w:bdr w:val="none" w:sz="0" w:space="0" w:color="auto" w:frame="1"/>
        </w:rPr>
        <w:t xml:space="preserve">and interpreters for scripts written in </w:t>
      </w:r>
      <w:r>
        <w:rPr>
          <w:color w:val="000000"/>
          <w:szCs w:val="28"/>
          <w:bdr w:val="none" w:sz="0" w:space="0" w:color="auto" w:frame="1"/>
        </w:rPr>
        <w:t xml:space="preserve">  </w:t>
      </w:r>
      <w:r w:rsidRPr="00FC5312">
        <w:rPr>
          <w:color w:val="000000"/>
          <w:szCs w:val="28"/>
          <w:bdr w:val="none" w:sz="0" w:space="0" w:color="auto" w:frame="1"/>
        </w:rPr>
        <w:t>the PHP programming languag</w:t>
      </w:r>
      <w:r>
        <w:rPr>
          <w:color w:val="000000"/>
          <w:szCs w:val="28"/>
          <w:bdr w:val="none" w:sz="0" w:space="0" w:color="auto" w:frame="1"/>
        </w:rPr>
        <w:t>e. WAMP</w:t>
      </w:r>
      <w:r w:rsidRPr="00FC5312">
        <w:rPr>
          <w:color w:val="000000"/>
          <w:szCs w:val="28"/>
          <w:bdr w:val="none" w:sz="0" w:space="0" w:color="auto" w:frame="1"/>
        </w:rPr>
        <w:t>'s name is an acronym for:</w:t>
      </w:r>
    </w:p>
    <w:p w:rsidR="001706E4" w:rsidRPr="002C6D8C" w:rsidRDefault="001706E4" w:rsidP="002C6D8C">
      <w:pPr>
        <w:shd w:val="clear" w:color="auto" w:fill="FFFFFF"/>
        <w:jc w:val="both"/>
        <w:rPr>
          <w:color w:val="000000"/>
          <w:sz w:val="28"/>
          <w:szCs w:val="28"/>
        </w:rPr>
      </w:pPr>
      <w:r w:rsidRPr="00700DDC">
        <w:rPr>
          <w:color w:val="000000"/>
          <w:sz w:val="28"/>
          <w:szCs w:val="28"/>
          <w:bdr w:val="none" w:sz="0" w:space="0" w:color="auto" w:frame="1"/>
        </w:rPr>
        <w:t> </w:t>
      </w:r>
      <w:r>
        <w:rPr>
          <w:color w:val="000000"/>
          <w:sz w:val="28"/>
          <w:szCs w:val="28"/>
          <w:bdr w:val="none" w:sz="0" w:space="0" w:color="auto" w:frame="1"/>
        </w:rPr>
        <w:t>Windows</w:t>
      </w:r>
      <w:r>
        <w:rPr>
          <w:color w:val="000000"/>
          <w:sz w:val="28"/>
          <w:szCs w:val="28"/>
        </w:rPr>
        <w:t xml:space="preserve"> </w:t>
      </w:r>
      <w:r w:rsidRPr="00700DDC">
        <w:rPr>
          <w:color w:val="000000"/>
          <w:sz w:val="28"/>
          <w:szCs w:val="28"/>
          <w:bdr w:val="none" w:sz="0" w:space="0" w:color="auto" w:frame="1"/>
        </w:rPr>
        <w:t>Apache HTTP Serv</w:t>
      </w:r>
      <w:r>
        <w:rPr>
          <w:color w:val="000000"/>
          <w:sz w:val="28"/>
          <w:szCs w:val="28"/>
          <w:bdr w:val="none" w:sz="0" w:space="0" w:color="auto" w:frame="1"/>
        </w:rPr>
        <w:t>er</w:t>
      </w:r>
      <w:r>
        <w:rPr>
          <w:color w:val="000000"/>
          <w:sz w:val="28"/>
          <w:szCs w:val="28"/>
        </w:rPr>
        <w:t xml:space="preserve"> </w:t>
      </w:r>
      <w:r>
        <w:rPr>
          <w:color w:val="000000"/>
          <w:sz w:val="28"/>
          <w:szCs w:val="28"/>
          <w:bdr w:val="none" w:sz="0" w:space="0" w:color="auto" w:frame="1"/>
        </w:rPr>
        <w:t>MySQL</w:t>
      </w:r>
      <w:r w:rsidRPr="00700DDC">
        <w:rPr>
          <w:color w:val="000000"/>
          <w:sz w:val="28"/>
          <w:szCs w:val="28"/>
          <w:bdr w:val="none" w:sz="0" w:space="0" w:color="auto" w:frame="1"/>
        </w:rPr>
        <w:t> PHP</w:t>
      </w:r>
    </w:p>
    <w:p w:rsidR="001706E4" w:rsidRDefault="001706E4" w:rsidP="008F7E67">
      <w:pPr>
        <w:spacing w:line="360" w:lineRule="auto"/>
        <w:rPr>
          <w:b/>
        </w:rPr>
      </w:pPr>
    </w:p>
    <w:p w:rsidR="00C908A3" w:rsidRDefault="00C908A3" w:rsidP="008F7E67">
      <w:pPr>
        <w:spacing w:line="360" w:lineRule="auto"/>
        <w:rPr>
          <w:b/>
        </w:rPr>
      </w:pPr>
    </w:p>
    <w:p w:rsidR="00C908A3" w:rsidRDefault="00C908A3" w:rsidP="008F7E67">
      <w:pPr>
        <w:spacing w:line="360" w:lineRule="auto"/>
        <w:rPr>
          <w:b/>
        </w:rPr>
      </w:pPr>
    </w:p>
    <w:p w:rsidR="00C908A3" w:rsidRDefault="00C908A3" w:rsidP="008F7E67">
      <w:pPr>
        <w:spacing w:line="360" w:lineRule="auto"/>
        <w:rPr>
          <w:b/>
        </w:rPr>
      </w:pPr>
    </w:p>
    <w:p w:rsidR="00C908A3" w:rsidRDefault="00C908A3" w:rsidP="008F7E67">
      <w:pPr>
        <w:spacing w:line="360" w:lineRule="auto"/>
        <w:rPr>
          <w:b/>
        </w:rPr>
      </w:pPr>
    </w:p>
    <w:p w:rsidR="00C908A3" w:rsidRDefault="00C908A3" w:rsidP="008F7E67">
      <w:pPr>
        <w:spacing w:line="360" w:lineRule="auto"/>
        <w:rPr>
          <w:b/>
        </w:rPr>
      </w:pPr>
    </w:p>
    <w:p w:rsidR="004464E7" w:rsidRPr="004C2D3E" w:rsidRDefault="00E525D0" w:rsidP="008F7E67">
      <w:pPr>
        <w:spacing w:line="360" w:lineRule="auto"/>
        <w:rPr>
          <w:b/>
        </w:rPr>
      </w:pPr>
      <w:r>
        <w:rPr>
          <w:b/>
        </w:rPr>
        <w:t>5</w:t>
      </w:r>
      <w:r w:rsidR="008F7E67" w:rsidRPr="004C2D3E">
        <w:rPr>
          <w:b/>
        </w:rPr>
        <w:t>.</w:t>
      </w:r>
      <w:r>
        <w:rPr>
          <w:b/>
        </w:rPr>
        <w:t>2</w:t>
      </w:r>
      <w:r w:rsidR="008F7E67" w:rsidRPr="004C2D3E">
        <w:rPr>
          <w:b/>
        </w:rPr>
        <w:t xml:space="preserve"> MODULES:</w:t>
      </w:r>
    </w:p>
    <w:p w:rsidR="00194760" w:rsidRPr="004C2D3E" w:rsidRDefault="00E73EF3" w:rsidP="008F7E67">
      <w:pPr>
        <w:spacing w:line="360" w:lineRule="auto"/>
        <w:rPr>
          <w:b/>
        </w:rPr>
      </w:pPr>
      <w:r w:rsidRPr="004C2D3E">
        <w:rPr>
          <w:b/>
        </w:rPr>
        <w:t xml:space="preserve">   </w:t>
      </w:r>
    </w:p>
    <w:p w:rsidR="00BE0675" w:rsidRPr="004C2D3E" w:rsidRDefault="00E73EF3" w:rsidP="008F7E67">
      <w:pPr>
        <w:spacing w:line="360" w:lineRule="auto"/>
      </w:pPr>
      <w:r w:rsidRPr="004C2D3E">
        <w:rPr>
          <w:b/>
        </w:rPr>
        <w:t xml:space="preserve"> CLIENT</w:t>
      </w:r>
      <w:r w:rsidR="00BE0675" w:rsidRPr="004C2D3E">
        <w:rPr>
          <w:b/>
        </w:rPr>
        <w:t xml:space="preserve"> MODULE</w:t>
      </w:r>
      <w:r w:rsidRPr="004C2D3E">
        <w:rPr>
          <w:b/>
        </w:rPr>
        <w:t xml:space="preserve"> –</w:t>
      </w:r>
    </w:p>
    <w:p w:rsidR="00E73EF3" w:rsidRPr="004C2D3E" w:rsidRDefault="00194760" w:rsidP="008F7E67">
      <w:pPr>
        <w:spacing w:line="360" w:lineRule="auto"/>
      </w:pPr>
      <w:r w:rsidRPr="004C2D3E">
        <w:t>The client can create a login with all his personal information given during the registration time, and can view the different categories of law cases and the available attorneys for each, thereby making a complaint and also selecting their preferred attorney, later view the complaint details and track the status of the case. The client can also see the comments given by the working attorney time</w:t>
      </w:r>
      <w:r w:rsidR="00297C3B">
        <w:t xml:space="preserve"> –</w:t>
      </w:r>
      <w:r w:rsidRPr="004C2D3E">
        <w:t xml:space="preserve"> to</w:t>
      </w:r>
      <w:r w:rsidR="00297C3B">
        <w:t xml:space="preserve"> </w:t>
      </w:r>
      <w:r w:rsidRPr="004C2D3E">
        <w:t>- time.</w:t>
      </w:r>
    </w:p>
    <w:p w:rsidR="00194760" w:rsidRPr="004C2D3E" w:rsidRDefault="00194760" w:rsidP="008F7E67">
      <w:pPr>
        <w:spacing w:line="360" w:lineRule="auto"/>
      </w:pPr>
      <w:r w:rsidRPr="004C2D3E">
        <w:t xml:space="preserve">The various </w:t>
      </w:r>
      <w:proofErr w:type="spellStart"/>
      <w:r w:rsidRPr="004C2D3E">
        <w:t>php</w:t>
      </w:r>
      <w:proofErr w:type="spellEnd"/>
      <w:r w:rsidRPr="004C2D3E">
        <w:t xml:space="preserve"> pages responsible for this </w:t>
      </w:r>
      <w:r w:rsidR="00EB54AF" w:rsidRPr="004C2D3E">
        <w:t xml:space="preserve">client module are </w:t>
      </w:r>
      <w:proofErr w:type="spellStart"/>
      <w:r w:rsidR="00EB54AF" w:rsidRPr="004C2D3E">
        <w:t>register.php</w:t>
      </w:r>
      <w:proofErr w:type="spellEnd"/>
      <w:r w:rsidR="00EB54AF" w:rsidRPr="004C2D3E">
        <w:t xml:space="preserve">, </w:t>
      </w:r>
      <w:proofErr w:type="spellStart"/>
      <w:r w:rsidRPr="004C2D3E">
        <w:t>main.php</w:t>
      </w:r>
      <w:proofErr w:type="spellEnd"/>
      <w:r w:rsidRPr="004C2D3E">
        <w:t xml:space="preserve">, </w:t>
      </w:r>
      <w:proofErr w:type="spellStart"/>
      <w:r w:rsidRPr="004C2D3E">
        <w:t>process.php</w:t>
      </w:r>
      <w:proofErr w:type="spellEnd"/>
      <w:r w:rsidRPr="004C2D3E">
        <w:t>,</w:t>
      </w:r>
      <w:r w:rsidR="00EB54AF" w:rsidRPr="004C2D3E">
        <w:t xml:space="preserve"> </w:t>
      </w:r>
      <w:proofErr w:type="spellStart"/>
      <w:r w:rsidRPr="004C2D3E">
        <w:t>viewCompbyId.php</w:t>
      </w:r>
      <w:proofErr w:type="spellEnd"/>
      <w:r w:rsidRPr="004C2D3E">
        <w:t xml:space="preserve"> etc.</w:t>
      </w:r>
    </w:p>
    <w:p w:rsidR="00B23CA7" w:rsidRPr="004C2D3E" w:rsidRDefault="00920CDF" w:rsidP="008F7E67">
      <w:pPr>
        <w:spacing w:line="360" w:lineRule="auto"/>
      </w:pPr>
      <w:r w:rsidRPr="004C2D3E">
        <w:t xml:space="preserve">HOME- </w:t>
      </w:r>
      <w:r w:rsidR="00EB54AF" w:rsidRPr="004C2D3E">
        <w:t>It gives the basic information about the online grievance system.</w:t>
      </w:r>
    </w:p>
    <w:p w:rsidR="00EB54AF" w:rsidRPr="004C2D3E" w:rsidRDefault="00EB54AF" w:rsidP="008F7E67">
      <w:pPr>
        <w:spacing w:line="360" w:lineRule="auto"/>
      </w:pPr>
      <w:r w:rsidRPr="004C2D3E">
        <w:t>MAKE COMPLAIN- It allows the client to give the complaint details</w:t>
      </w:r>
      <w:r w:rsidR="0049139B" w:rsidRPr="004C2D3E">
        <w:t xml:space="preserve"> by knowing about different types of law cases and select the preferred attorney for the case.</w:t>
      </w:r>
    </w:p>
    <w:p w:rsidR="0049139B" w:rsidRPr="004C2D3E" w:rsidRDefault="0049139B" w:rsidP="008F7E67">
      <w:pPr>
        <w:spacing w:line="360" w:lineRule="auto"/>
      </w:pPr>
      <w:r w:rsidRPr="004C2D3E">
        <w:t>VIEW COMPLAIN DETAILS</w:t>
      </w:r>
      <w:r w:rsidR="00736DAC" w:rsidRPr="004C2D3E">
        <w:t>- The client can view the complaint details</w:t>
      </w:r>
      <w:r w:rsidR="00297C3B">
        <w:t>, status and the comment posted</w:t>
      </w:r>
      <w:r w:rsidR="00736DAC" w:rsidRPr="004C2D3E">
        <w:t xml:space="preserve"> by the attorney.</w:t>
      </w:r>
    </w:p>
    <w:p w:rsidR="00736DAC" w:rsidRPr="004C2D3E" w:rsidRDefault="00736DAC" w:rsidP="008F7E67">
      <w:pPr>
        <w:spacing w:line="360" w:lineRule="auto"/>
      </w:pPr>
      <w:r w:rsidRPr="004C2D3E">
        <w:t>LOG OUT</w:t>
      </w:r>
      <w:proofErr w:type="gramStart"/>
      <w:r w:rsidRPr="004C2D3E">
        <w:t xml:space="preserve">- </w:t>
      </w:r>
      <w:r w:rsidR="00297C3B">
        <w:t xml:space="preserve"> </w:t>
      </w:r>
      <w:r w:rsidRPr="004C2D3E">
        <w:t>logs</w:t>
      </w:r>
      <w:proofErr w:type="gramEnd"/>
      <w:r w:rsidRPr="004C2D3E">
        <w:t xml:space="preserve"> out from the client module and returns to the login page.</w:t>
      </w:r>
    </w:p>
    <w:p w:rsidR="00736DAC" w:rsidRPr="004C2D3E" w:rsidRDefault="00736DAC" w:rsidP="008F7E67">
      <w:pPr>
        <w:spacing w:line="360" w:lineRule="auto"/>
      </w:pPr>
    </w:p>
    <w:p w:rsidR="00194760" w:rsidRPr="004C2D3E" w:rsidRDefault="00EB54AF" w:rsidP="008F7E67">
      <w:pPr>
        <w:spacing w:line="360" w:lineRule="auto"/>
        <w:rPr>
          <w:b/>
        </w:rPr>
      </w:pPr>
      <w:r w:rsidRPr="004C2D3E">
        <w:rPr>
          <w:b/>
        </w:rPr>
        <w:t>A</w:t>
      </w:r>
      <w:r w:rsidR="00194760" w:rsidRPr="004C2D3E">
        <w:rPr>
          <w:b/>
        </w:rPr>
        <w:t>DMIN MODULE –</w:t>
      </w:r>
    </w:p>
    <w:p w:rsidR="00194760" w:rsidRPr="004C2D3E" w:rsidRDefault="00736DAC" w:rsidP="008F7E67">
      <w:pPr>
        <w:spacing w:line="360" w:lineRule="auto"/>
      </w:pPr>
      <w:r w:rsidRPr="004C2D3E">
        <w:t xml:space="preserve">Admin has the permissions </w:t>
      </w:r>
      <w:r w:rsidR="000F2ACE" w:rsidRPr="004C2D3E">
        <w:t>to access and view the complaints and provide or assign them to a suitable attorney or a preferred attorney on a specified request.</w:t>
      </w:r>
      <w:r w:rsidR="006260F4" w:rsidRPr="004C2D3E">
        <w:t xml:space="preserve"> The admin has the rights to edit or delete the clients and attorneys details.</w:t>
      </w:r>
    </w:p>
    <w:p w:rsidR="000F2ACE" w:rsidRPr="004C2D3E" w:rsidRDefault="000F2ACE" w:rsidP="008F7E67">
      <w:pPr>
        <w:spacing w:line="360" w:lineRule="auto"/>
      </w:pPr>
      <w:r w:rsidRPr="004C2D3E">
        <w:t>ASSIGN COMPLAINS- Assigns the complaints for attorneys.</w:t>
      </w:r>
    </w:p>
    <w:p w:rsidR="000F2ACE" w:rsidRPr="004C2D3E" w:rsidRDefault="000F2ACE" w:rsidP="008F7E67">
      <w:pPr>
        <w:spacing w:line="360" w:lineRule="auto"/>
      </w:pPr>
      <w:r w:rsidRPr="004C2D3E">
        <w:t>V</w:t>
      </w:r>
      <w:r w:rsidR="001D715F" w:rsidRPr="004C2D3E">
        <w:t>IEW COMPLAIN DETAILS- views the</w:t>
      </w:r>
      <w:r w:rsidRPr="004C2D3E">
        <w:t xml:space="preserve"> details and status of the case.</w:t>
      </w:r>
    </w:p>
    <w:p w:rsidR="000F2ACE" w:rsidRPr="004C2D3E" w:rsidRDefault="001D715F" w:rsidP="008F7E67">
      <w:pPr>
        <w:spacing w:line="360" w:lineRule="auto"/>
      </w:pPr>
      <w:r w:rsidRPr="004C2D3E">
        <w:t>VIEW CLOSE COMPLAINS- views the complaints that got closed by the attorneys.</w:t>
      </w:r>
    </w:p>
    <w:p w:rsidR="001D715F" w:rsidRPr="004C2D3E" w:rsidRDefault="001D715F" w:rsidP="008F7E67">
      <w:pPr>
        <w:spacing w:line="360" w:lineRule="auto"/>
      </w:pPr>
      <w:r w:rsidRPr="004C2D3E">
        <w:t>ATTORNEYS DETAILS- views the attorneys details and can add new attorneys by giving them new username and password.</w:t>
      </w:r>
    </w:p>
    <w:p w:rsidR="006260F4" w:rsidRPr="004C2D3E" w:rsidRDefault="001D715F" w:rsidP="008F7E67">
      <w:pPr>
        <w:spacing w:line="360" w:lineRule="auto"/>
      </w:pPr>
      <w:r w:rsidRPr="004C2D3E">
        <w:t>CLIENTS DETAILS- views the clients details those have registered their complaints.</w:t>
      </w:r>
    </w:p>
    <w:p w:rsidR="006260F4" w:rsidRPr="004C2D3E" w:rsidRDefault="006260F4" w:rsidP="008F7E67">
      <w:pPr>
        <w:spacing w:line="360" w:lineRule="auto"/>
      </w:pPr>
      <w:r w:rsidRPr="004C2D3E">
        <w:t>REPORTS- In this tab the admin can view different pages reports based on their status along with clients and attorneys details.</w:t>
      </w:r>
    </w:p>
    <w:p w:rsidR="00324BDD" w:rsidRPr="004C2D3E" w:rsidRDefault="00324BDD" w:rsidP="008F7E67">
      <w:pPr>
        <w:spacing w:line="360" w:lineRule="auto"/>
      </w:pPr>
      <w:r w:rsidRPr="004C2D3E">
        <w:t>LOG OUT</w:t>
      </w:r>
      <w:r w:rsidR="00297C3B">
        <w:t xml:space="preserve"> </w:t>
      </w:r>
      <w:r w:rsidRPr="004C2D3E">
        <w:t>- logs out from the admin module and returns to the login page.</w:t>
      </w:r>
    </w:p>
    <w:p w:rsidR="00324BDD" w:rsidRPr="004C2D3E" w:rsidRDefault="00324BDD" w:rsidP="008F7E67">
      <w:pPr>
        <w:spacing w:line="360" w:lineRule="auto"/>
        <w:rPr>
          <w:b/>
        </w:rPr>
      </w:pPr>
      <w:r w:rsidRPr="004C2D3E">
        <w:rPr>
          <w:b/>
        </w:rPr>
        <w:lastRenderedPageBreak/>
        <w:t>ATTORNEY MODULE-</w:t>
      </w:r>
    </w:p>
    <w:p w:rsidR="00324BDD" w:rsidRPr="004C2D3E" w:rsidRDefault="00324BDD" w:rsidP="008F7E67">
      <w:pPr>
        <w:spacing w:line="360" w:lineRule="auto"/>
      </w:pPr>
      <w:r w:rsidRPr="004C2D3E">
        <w:t>Attorney logins to the system with the username and password given by the admin and views the complaints assigned to him. Then he can perform the action and can post his comments on the case.</w:t>
      </w:r>
    </w:p>
    <w:p w:rsidR="00324BDD" w:rsidRPr="004C2D3E" w:rsidRDefault="00324BDD" w:rsidP="008F7E67">
      <w:pPr>
        <w:spacing w:line="360" w:lineRule="auto"/>
      </w:pPr>
      <w:r w:rsidRPr="004C2D3E">
        <w:t>VIEW COMPLAINS- Attorney can view the complaint details that are assigned to him</w:t>
      </w:r>
      <w:r w:rsidR="006260F4" w:rsidRPr="004C2D3E">
        <w:t xml:space="preserve"> and update their status to working</w:t>
      </w:r>
      <w:r w:rsidRPr="004C2D3E">
        <w:t>.</w:t>
      </w:r>
    </w:p>
    <w:p w:rsidR="00324BDD" w:rsidRPr="004C2D3E" w:rsidRDefault="00324BDD" w:rsidP="008F7E67">
      <w:pPr>
        <w:spacing w:line="360" w:lineRule="auto"/>
      </w:pPr>
      <w:r w:rsidRPr="004C2D3E">
        <w:t>CLOSE COMPLAINS-</w:t>
      </w:r>
      <w:r w:rsidR="006260F4" w:rsidRPr="004C2D3E">
        <w:t xml:space="preserve"> In this tab he can close the particular complaint.</w:t>
      </w:r>
    </w:p>
    <w:p w:rsidR="006260F4" w:rsidRPr="004C2D3E" w:rsidRDefault="006260F4" w:rsidP="008F7E67">
      <w:pPr>
        <w:spacing w:line="360" w:lineRule="auto"/>
      </w:pPr>
      <w:r w:rsidRPr="004C2D3E">
        <w:t>LOGOUT- logs out from the attorney module by returning to the login page.</w:t>
      </w:r>
    </w:p>
    <w:p w:rsidR="001706E4" w:rsidRDefault="001706E4" w:rsidP="004C2D3E">
      <w:pPr>
        <w:spacing w:line="360" w:lineRule="auto"/>
      </w:pPr>
    </w:p>
    <w:p w:rsidR="002C6D8C" w:rsidRDefault="002C6D8C"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Default="00E525D0" w:rsidP="004C2D3E">
      <w:pPr>
        <w:spacing w:line="360" w:lineRule="auto"/>
        <w:rPr>
          <w:b/>
          <w:sz w:val="32"/>
          <w:szCs w:val="32"/>
        </w:rPr>
      </w:pPr>
    </w:p>
    <w:p w:rsidR="00E525D0" w:rsidRPr="00CC74EA" w:rsidRDefault="00CC74EA" w:rsidP="00E525D0">
      <w:pPr>
        <w:rPr>
          <w:b/>
          <w:sz w:val="32"/>
          <w:szCs w:val="32"/>
        </w:rPr>
      </w:pPr>
      <w:r w:rsidRPr="00CC74EA">
        <w:rPr>
          <w:b/>
          <w:sz w:val="32"/>
          <w:szCs w:val="32"/>
        </w:rPr>
        <w:t xml:space="preserve">5.3 </w:t>
      </w:r>
      <w:r w:rsidR="00E525D0" w:rsidRPr="00CC74EA">
        <w:rPr>
          <w:b/>
          <w:sz w:val="32"/>
          <w:szCs w:val="32"/>
        </w:rPr>
        <w:t>DATA</w:t>
      </w:r>
      <w:r w:rsidR="0016245C" w:rsidRPr="00CC74EA">
        <w:rPr>
          <w:b/>
          <w:sz w:val="32"/>
          <w:szCs w:val="32"/>
        </w:rPr>
        <w:t>BASE DESIGN</w:t>
      </w:r>
    </w:p>
    <w:p w:rsidR="0016245C" w:rsidRDefault="0016245C" w:rsidP="00E525D0">
      <w:pPr>
        <w:rPr>
          <w:rFonts w:asciiTheme="majorHAnsi" w:hAnsiTheme="majorHAnsi"/>
          <w:b/>
          <w:sz w:val="32"/>
          <w:szCs w:val="32"/>
          <w:u w:val="single"/>
        </w:rPr>
      </w:pPr>
    </w:p>
    <w:p w:rsidR="0016245C" w:rsidRPr="006B03BD" w:rsidRDefault="0016245C" w:rsidP="0016245C">
      <w:pPr>
        <w:spacing w:line="360" w:lineRule="auto"/>
        <w:ind w:firstLine="720"/>
        <w:jc w:val="both"/>
      </w:pPr>
      <w:r w:rsidRPr="006B03BD">
        <w:t>A database is a collection of interrelated data stored with the minimum redundancy to serve many users quickly and efficiently. The general objective is to make information access quick, in expensive and flexible for the user. The tables are organized</w:t>
      </w:r>
    </w:p>
    <w:p w:rsidR="0016245C" w:rsidRPr="006B03BD" w:rsidRDefault="0016245C" w:rsidP="0016245C">
      <w:pPr>
        <w:pStyle w:val="BodyTextIndent2"/>
        <w:numPr>
          <w:ilvl w:val="0"/>
          <w:numId w:val="36"/>
        </w:numPr>
        <w:spacing w:after="0" w:line="360" w:lineRule="auto"/>
        <w:jc w:val="both"/>
      </w:pPr>
      <w:r w:rsidRPr="006B03BD">
        <w:t>To reduce data duplication and hence inconsistency.</w:t>
      </w:r>
    </w:p>
    <w:p w:rsidR="0016245C" w:rsidRPr="006B03BD" w:rsidRDefault="0016245C" w:rsidP="0016245C">
      <w:pPr>
        <w:pStyle w:val="BodyTextIndent2"/>
        <w:numPr>
          <w:ilvl w:val="0"/>
          <w:numId w:val="36"/>
        </w:numPr>
        <w:spacing w:after="0" w:line="360" w:lineRule="auto"/>
        <w:jc w:val="both"/>
      </w:pPr>
      <w:r w:rsidRPr="006B03BD">
        <w:t>To enable the efficient storage and retrieval.</w:t>
      </w:r>
    </w:p>
    <w:p w:rsidR="0016245C" w:rsidRDefault="0016245C" w:rsidP="00E525D0">
      <w:pPr>
        <w:rPr>
          <w:rFonts w:asciiTheme="majorHAnsi" w:hAnsiTheme="majorHAnsi"/>
          <w:b/>
          <w:sz w:val="32"/>
          <w:szCs w:val="32"/>
          <w:u w:val="single"/>
        </w:rPr>
      </w:pPr>
    </w:p>
    <w:p w:rsidR="00E525D0" w:rsidRPr="00C908A3" w:rsidRDefault="0016245C" w:rsidP="00E525D0">
      <w:pPr>
        <w:rPr>
          <w:b/>
          <w:sz w:val="28"/>
          <w:szCs w:val="28"/>
        </w:rPr>
      </w:pPr>
      <w:r w:rsidRPr="00C908A3">
        <w:rPr>
          <w:b/>
          <w:sz w:val="28"/>
          <w:szCs w:val="28"/>
        </w:rPr>
        <w:t>TABLES</w:t>
      </w:r>
    </w:p>
    <w:p w:rsidR="0016245C" w:rsidRDefault="0016245C" w:rsidP="00E525D0">
      <w:pPr>
        <w:rPr>
          <w:rFonts w:asciiTheme="majorHAnsi" w:hAnsiTheme="majorHAnsi"/>
          <w:b/>
          <w:sz w:val="32"/>
          <w:szCs w:val="32"/>
          <w:u w:val="single"/>
        </w:rPr>
      </w:pPr>
    </w:p>
    <w:tbl>
      <w:tblPr>
        <w:tblStyle w:val="TableGrid"/>
        <w:tblpPr w:leftFromText="180" w:rightFromText="180" w:vertAnchor="text" w:horzAnchor="margin" w:tblpY="773"/>
        <w:tblW w:w="5179"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Caption w:val="Complaints"/>
      </w:tblPr>
      <w:tblGrid>
        <w:gridCol w:w="2392"/>
        <w:gridCol w:w="3571"/>
        <w:gridCol w:w="3956"/>
      </w:tblGrid>
      <w:tr w:rsidR="00E525D0" w:rsidTr="00E525D0">
        <w:trPr>
          <w:trHeight w:val="225"/>
        </w:trPr>
        <w:tc>
          <w:tcPr>
            <w:tcW w:w="1206" w:type="pct"/>
            <w:vAlign w:val="bottom"/>
          </w:tcPr>
          <w:p w:rsidR="00E525D0" w:rsidRPr="00360C30" w:rsidRDefault="00E525D0" w:rsidP="00E525D0">
            <w:pPr>
              <w:rPr>
                <w:rFonts w:cstheme="minorHAnsi"/>
                <w:b/>
              </w:rPr>
            </w:pPr>
            <w:r w:rsidRPr="00360C30">
              <w:rPr>
                <w:rFonts w:cstheme="minorHAnsi"/>
                <w:b/>
              </w:rPr>
              <w:t>Name</w:t>
            </w:r>
          </w:p>
        </w:tc>
        <w:tc>
          <w:tcPr>
            <w:tcW w:w="1800" w:type="pct"/>
            <w:vAlign w:val="bottom"/>
          </w:tcPr>
          <w:p w:rsidR="00E525D0" w:rsidRPr="00360C30" w:rsidRDefault="00E525D0" w:rsidP="00E525D0">
            <w:pPr>
              <w:rPr>
                <w:rFonts w:cstheme="minorHAnsi"/>
                <w:b/>
              </w:rPr>
            </w:pPr>
            <w:r w:rsidRPr="00360C30">
              <w:rPr>
                <w:rFonts w:cstheme="minorHAnsi"/>
                <w:b/>
              </w:rPr>
              <w:t>Data Type</w:t>
            </w:r>
          </w:p>
        </w:tc>
        <w:tc>
          <w:tcPr>
            <w:tcW w:w="1994" w:type="pct"/>
            <w:vAlign w:val="bottom"/>
          </w:tcPr>
          <w:p w:rsidR="00E525D0" w:rsidRPr="00360C30" w:rsidRDefault="00E525D0" w:rsidP="00E525D0">
            <w:pPr>
              <w:rPr>
                <w:b/>
              </w:rPr>
            </w:pPr>
            <w:r w:rsidRPr="00360C30">
              <w:rPr>
                <w:b/>
              </w:rPr>
              <w:t>Description</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CID(PRIMARY KEY)</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INTEGER</w:t>
            </w:r>
          </w:p>
        </w:tc>
        <w:tc>
          <w:tcPr>
            <w:tcW w:w="1994" w:type="pct"/>
            <w:vAlign w:val="bottom"/>
          </w:tcPr>
          <w:p w:rsidR="00E525D0" w:rsidRDefault="00E525D0" w:rsidP="00E525D0">
            <w:r>
              <w:t>Complaint  ID</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CUST_ID</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INTEGER</w:t>
            </w:r>
          </w:p>
        </w:tc>
        <w:tc>
          <w:tcPr>
            <w:tcW w:w="1994" w:type="pct"/>
            <w:vAlign w:val="bottom"/>
          </w:tcPr>
          <w:p w:rsidR="00E525D0" w:rsidRDefault="00E525D0" w:rsidP="00E525D0">
            <w:r>
              <w:t>Customer ID</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CUST_NAME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Customer Name</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COMP_TYPE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Type of Complaint</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COMP_TITLE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Complaint Title</w:t>
            </w:r>
          </w:p>
        </w:tc>
      </w:tr>
      <w:tr w:rsidR="00E525D0" w:rsidTr="00E525D0">
        <w:trPr>
          <w:trHeight w:val="208"/>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COMP_DESC</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TEXT</w:t>
            </w:r>
          </w:p>
        </w:tc>
        <w:tc>
          <w:tcPr>
            <w:tcW w:w="1994" w:type="pct"/>
            <w:vAlign w:val="bottom"/>
          </w:tcPr>
          <w:p w:rsidR="00E525D0" w:rsidRDefault="00E525D0" w:rsidP="00E525D0">
            <w:r>
              <w:t>Complaint description</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STATUS</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Status of Complaint</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Pr>
                <w:rFonts w:asciiTheme="majorHAnsi" w:hAnsiTheme="majorHAnsi"/>
              </w:rPr>
              <w:t>ENG</w:t>
            </w:r>
            <w:r w:rsidRPr="00BE1386">
              <w:rPr>
                <w:rFonts w:asciiTheme="majorHAnsi" w:hAnsiTheme="majorHAnsi"/>
              </w:rPr>
              <w:t>_ID</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INTEGER</w:t>
            </w:r>
          </w:p>
        </w:tc>
        <w:tc>
          <w:tcPr>
            <w:tcW w:w="1994" w:type="pct"/>
            <w:vAlign w:val="bottom"/>
          </w:tcPr>
          <w:p w:rsidR="00E525D0" w:rsidRDefault="00E525D0" w:rsidP="00E525D0">
            <w:r>
              <w:t>Attorney  ID</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ENG_NAME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Attorney Name</w:t>
            </w:r>
          </w:p>
        </w:tc>
      </w:tr>
      <w:tr w:rsidR="00E525D0" w:rsidTr="00E525D0">
        <w:trPr>
          <w:trHeight w:val="225"/>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ENG_COMMENT</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VARCHAR</w:t>
            </w:r>
          </w:p>
        </w:tc>
        <w:tc>
          <w:tcPr>
            <w:tcW w:w="1994" w:type="pct"/>
            <w:vAlign w:val="bottom"/>
          </w:tcPr>
          <w:p w:rsidR="00E525D0" w:rsidRDefault="00E525D0" w:rsidP="00E525D0">
            <w:r>
              <w:t>Comments  given by Attorney</w:t>
            </w:r>
          </w:p>
        </w:tc>
      </w:tr>
      <w:tr w:rsidR="00E525D0" w:rsidTr="00E525D0">
        <w:trPr>
          <w:trHeight w:val="243"/>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CREATE_DATE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DATETIME</w:t>
            </w:r>
          </w:p>
        </w:tc>
        <w:tc>
          <w:tcPr>
            <w:tcW w:w="1994" w:type="pct"/>
            <w:vAlign w:val="bottom"/>
          </w:tcPr>
          <w:p w:rsidR="00E525D0" w:rsidRDefault="00E525D0" w:rsidP="00E525D0">
            <w:r>
              <w:t>Creation of  Complaint date</w:t>
            </w:r>
          </w:p>
        </w:tc>
      </w:tr>
      <w:tr w:rsidR="00E525D0" w:rsidTr="00E525D0">
        <w:trPr>
          <w:trHeight w:val="243"/>
        </w:trPr>
        <w:tc>
          <w:tcPr>
            <w:tcW w:w="1206" w:type="pct"/>
            <w:vAlign w:val="bottom"/>
          </w:tcPr>
          <w:p w:rsidR="00E525D0" w:rsidRPr="00BE1386" w:rsidRDefault="00E525D0" w:rsidP="00E525D0">
            <w:pPr>
              <w:rPr>
                <w:rFonts w:asciiTheme="majorHAnsi" w:hAnsiTheme="majorHAnsi"/>
              </w:rPr>
            </w:pPr>
            <w:r w:rsidRPr="00BE1386">
              <w:rPr>
                <w:rFonts w:asciiTheme="majorHAnsi" w:hAnsiTheme="majorHAnsi"/>
              </w:rPr>
              <w:t>CLOSE_DATE</w:t>
            </w:r>
          </w:p>
        </w:tc>
        <w:tc>
          <w:tcPr>
            <w:tcW w:w="1800" w:type="pct"/>
            <w:vAlign w:val="bottom"/>
          </w:tcPr>
          <w:p w:rsidR="00E525D0" w:rsidRPr="00BE1386" w:rsidRDefault="00E525D0" w:rsidP="00E525D0">
            <w:pPr>
              <w:rPr>
                <w:rFonts w:asciiTheme="majorHAnsi" w:hAnsiTheme="majorHAnsi"/>
              </w:rPr>
            </w:pPr>
            <w:r w:rsidRPr="00BE1386">
              <w:rPr>
                <w:rFonts w:asciiTheme="majorHAnsi" w:hAnsiTheme="majorHAnsi"/>
              </w:rPr>
              <w:t>DATETIME</w:t>
            </w:r>
          </w:p>
        </w:tc>
        <w:tc>
          <w:tcPr>
            <w:tcW w:w="1994" w:type="pct"/>
            <w:vAlign w:val="bottom"/>
          </w:tcPr>
          <w:p w:rsidR="00E525D0" w:rsidRDefault="00E525D0" w:rsidP="00E525D0">
            <w:r>
              <w:t>Close date of  the Complaint</w:t>
            </w:r>
          </w:p>
        </w:tc>
      </w:tr>
      <w:tr w:rsidR="004C67E6" w:rsidTr="00E525D0">
        <w:trPr>
          <w:trHeight w:val="243"/>
        </w:trPr>
        <w:tc>
          <w:tcPr>
            <w:tcW w:w="1206" w:type="pct"/>
            <w:vAlign w:val="bottom"/>
          </w:tcPr>
          <w:p w:rsidR="004C67E6" w:rsidRPr="00BE1386" w:rsidRDefault="004C67E6" w:rsidP="00E525D0">
            <w:pPr>
              <w:rPr>
                <w:rFonts w:asciiTheme="majorHAnsi" w:hAnsiTheme="majorHAnsi"/>
              </w:rPr>
            </w:pPr>
            <w:r>
              <w:rPr>
                <w:rFonts w:asciiTheme="majorHAnsi" w:hAnsiTheme="majorHAnsi"/>
              </w:rPr>
              <w:t>ATTORNEY_NAME</w:t>
            </w:r>
          </w:p>
        </w:tc>
        <w:tc>
          <w:tcPr>
            <w:tcW w:w="1800" w:type="pct"/>
            <w:vAlign w:val="bottom"/>
          </w:tcPr>
          <w:p w:rsidR="004C67E6" w:rsidRPr="00BE1386" w:rsidRDefault="004C67E6" w:rsidP="00E525D0">
            <w:pPr>
              <w:rPr>
                <w:rFonts w:asciiTheme="majorHAnsi" w:hAnsiTheme="majorHAnsi"/>
              </w:rPr>
            </w:pPr>
            <w:r>
              <w:rPr>
                <w:rFonts w:asciiTheme="majorHAnsi" w:hAnsiTheme="majorHAnsi"/>
              </w:rPr>
              <w:t>VARCHAR</w:t>
            </w:r>
          </w:p>
        </w:tc>
        <w:tc>
          <w:tcPr>
            <w:tcW w:w="1994" w:type="pct"/>
            <w:vAlign w:val="bottom"/>
          </w:tcPr>
          <w:p w:rsidR="004C67E6" w:rsidRDefault="004C67E6" w:rsidP="00E525D0">
            <w:r>
              <w:t>Preferred attorney by client</w:t>
            </w:r>
          </w:p>
        </w:tc>
      </w:tr>
    </w:tbl>
    <w:p w:rsidR="00E525D0" w:rsidRPr="00C908A3" w:rsidRDefault="007A4FCA" w:rsidP="007A4FCA">
      <w:pPr>
        <w:pStyle w:val="ListParagraph"/>
        <w:numPr>
          <w:ilvl w:val="2"/>
          <w:numId w:val="39"/>
        </w:numPr>
        <w:spacing w:line="360" w:lineRule="auto"/>
        <w:rPr>
          <w:rFonts w:ascii="Times New Roman" w:hAnsi="Times New Roman" w:cs="Times New Roman"/>
          <w:b/>
          <w:sz w:val="32"/>
          <w:szCs w:val="32"/>
        </w:rPr>
      </w:pPr>
      <w:r w:rsidRPr="00C908A3">
        <w:rPr>
          <w:rFonts w:ascii="Times New Roman" w:hAnsi="Times New Roman" w:cs="Times New Roman"/>
          <w:b/>
          <w:sz w:val="32"/>
          <w:szCs w:val="32"/>
        </w:rPr>
        <w:t>Compla</w:t>
      </w:r>
      <w:r w:rsidR="00DE331A" w:rsidRPr="00C908A3">
        <w:rPr>
          <w:rFonts w:ascii="Times New Roman" w:hAnsi="Times New Roman" w:cs="Times New Roman"/>
          <w:b/>
          <w:sz w:val="32"/>
          <w:szCs w:val="32"/>
        </w:rPr>
        <w:t>ints table</w:t>
      </w:r>
    </w:p>
    <w:p w:rsidR="00E525D0" w:rsidRDefault="00E525D0" w:rsidP="00E90E53">
      <w:pPr>
        <w:tabs>
          <w:tab w:val="left" w:pos="2880"/>
        </w:tabs>
        <w:spacing w:line="360" w:lineRule="auto"/>
        <w:rPr>
          <w:b/>
          <w:sz w:val="32"/>
          <w:szCs w:val="32"/>
        </w:rPr>
      </w:pPr>
    </w:p>
    <w:p w:rsidR="00577666" w:rsidRDefault="00577666" w:rsidP="00E90E53">
      <w:pPr>
        <w:tabs>
          <w:tab w:val="left" w:pos="2880"/>
        </w:tabs>
        <w:spacing w:line="360" w:lineRule="auto"/>
        <w:rPr>
          <w:b/>
          <w:sz w:val="32"/>
          <w:szCs w:val="32"/>
        </w:rPr>
      </w:pPr>
    </w:p>
    <w:p w:rsidR="00577666" w:rsidRDefault="00577666" w:rsidP="00E90E53">
      <w:pPr>
        <w:tabs>
          <w:tab w:val="left" w:pos="2880"/>
        </w:tabs>
        <w:spacing w:line="360" w:lineRule="auto"/>
        <w:rPr>
          <w:b/>
          <w:sz w:val="32"/>
          <w:szCs w:val="32"/>
        </w:rPr>
      </w:pPr>
    </w:p>
    <w:p w:rsidR="00577666" w:rsidRDefault="00577666" w:rsidP="00E90E53">
      <w:pPr>
        <w:tabs>
          <w:tab w:val="left" w:pos="2880"/>
        </w:tabs>
        <w:spacing w:line="360" w:lineRule="auto"/>
        <w:rPr>
          <w:b/>
          <w:sz w:val="32"/>
          <w:szCs w:val="32"/>
        </w:rPr>
      </w:pPr>
    </w:p>
    <w:p w:rsidR="00577666" w:rsidRDefault="00577666" w:rsidP="00E90E53">
      <w:pPr>
        <w:tabs>
          <w:tab w:val="left" w:pos="2880"/>
        </w:tabs>
        <w:spacing w:line="360" w:lineRule="auto"/>
        <w:rPr>
          <w:b/>
          <w:sz w:val="32"/>
          <w:szCs w:val="32"/>
        </w:rPr>
      </w:pPr>
    </w:p>
    <w:p w:rsidR="00577666" w:rsidRDefault="00577666" w:rsidP="00E90E53">
      <w:pPr>
        <w:tabs>
          <w:tab w:val="left" w:pos="2880"/>
        </w:tabs>
        <w:spacing w:line="360" w:lineRule="auto"/>
        <w:rPr>
          <w:b/>
          <w:sz w:val="32"/>
          <w:szCs w:val="32"/>
        </w:rPr>
      </w:pPr>
    </w:p>
    <w:tbl>
      <w:tblPr>
        <w:tblStyle w:val="TableGrid"/>
        <w:tblpPr w:leftFromText="180" w:rightFromText="180" w:vertAnchor="text" w:horzAnchor="margin" w:tblpY="720"/>
        <w:tblW w:w="5223" w:type="pct"/>
        <w:tblLook w:val="04A0" w:firstRow="1" w:lastRow="0" w:firstColumn="1" w:lastColumn="0" w:noHBand="0" w:noVBand="1"/>
        <w:tblCaption w:val="Attorney"/>
      </w:tblPr>
      <w:tblGrid>
        <w:gridCol w:w="3335"/>
        <w:gridCol w:w="3335"/>
        <w:gridCol w:w="3333"/>
      </w:tblGrid>
      <w:tr w:rsidR="00DE331A" w:rsidTr="00F40A00">
        <w:trPr>
          <w:trHeight w:val="285"/>
        </w:trPr>
        <w:tc>
          <w:tcPr>
            <w:tcW w:w="1667" w:type="pct"/>
            <w:vAlign w:val="bottom"/>
          </w:tcPr>
          <w:p w:rsidR="00DE331A" w:rsidRPr="00BE1386" w:rsidRDefault="00DE331A" w:rsidP="00F40A00">
            <w:pPr>
              <w:rPr>
                <w:b/>
              </w:rPr>
            </w:pPr>
            <w:r>
              <w:rPr>
                <w:b/>
              </w:rPr>
              <w:lastRenderedPageBreak/>
              <w:t>Name</w:t>
            </w:r>
          </w:p>
        </w:tc>
        <w:tc>
          <w:tcPr>
            <w:tcW w:w="1667" w:type="pct"/>
            <w:vAlign w:val="bottom"/>
          </w:tcPr>
          <w:p w:rsidR="00DE331A" w:rsidRPr="00BE1386" w:rsidRDefault="00DE331A" w:rsidP="00F40A00">
            <w:pPr>
              <w:rPr>
                <w:b/>
              </w:rPr>
            </w:pPr>
            <w:r w:rsidRPr="00BE1386">
              <w:rPr>
                <w:b/>
              </w:rPr>
              <w:t>Data Type</w:t>
            </w:r>
          </w:p>
        </w:tc>
        <w:tc>
          <w:tcPr>
            <w:tcW w:w="1666" w:type="pct"/>
            <w:vAlign w:val="bottom"/>
          </w:tcPr>
          <w:p w:rsidR="00DE331A" w:rsidRPr="00BE1386" w:rsidRDefault="00DE331A" w:rsidP="00F40A00">
            <w:pPr>
              <w:rPr>
                <w:b/>
              </w:rPr>
            </w:pPr>
            <w:r w:rsidRPr="00BE1386">
              <w:rPr>
                <w:b/>
              </w:rPr>
              <w:t>Description</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EID(PRIMARY KEY)</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INTEGER</w:t>
            </w:r>
          </w:p>
        </w:tc>
        <w:tc>
          <w:tcPr>
            <w:tcW w:w="1666" w:type="pct"/>
            <w:vAlign w:val="bottom"/>
          </w:tcPr>
          <w:p w:rsidR="00DE331A" w:rsidRDefault="00DE331A" w:rsidP="00F40A00">
            <w:r>
              <w:t>Attorney ID</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ENAME</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VARCHAR</w:t>
            </w:r>
          </w:p>
        </w:tc>
        <w:tc>
          <w:tcPr>
            <w:tcW w:w="1666" w:type="pct"/>
            <w:vAlign w:val="bottom"/>
          </w:tcPr>
          <w:p w:rsidR="00DE331A" w:rsidRDefault="00DE331A" w:rsidP="00F40A00">
            <w:r>
              <w:t>Attorney Name</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EPASS</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VARCHAR</w:t>
            </w:r>
          </w:p>
        </w:tc>
        <w:tc>
          <w:tcPr>
            <w:tcW w:w="1666" w:type="pct"/>
            <w:vAlign w:val="bottom"/>
          </w:tcPr>
          <w:p w:rsidR="00DE331A" w:rsidRDefault="00DE331A" w:rsidP="00F40A00">
            <w:r>
              <w:t>Password of the  Attorney</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ADDRESS</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VARCHAR</w:t>
            </w:r>
          </w:p>
        </w:tc>
        <w:tc>
          <w:tcPr>
            <w:tcW w:w="1666" w:type="pct"/>
            <w:vAlign w:val="bottom"/>
          </w:tcPr>
          <w:p w:rsidR="00DE331A" w:rsidRDefault="00DE331A" w:rsidP="00F40A00">
            <w:r>
              <w:t>Address of the  Attorney</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EMAIL</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VARCHAR</w:t>
            </w:r>
          </w:p>
        </w:tc>
        <w:tc>
          <w:tcPr>
            <w:tcW w:w="1666" w:type="pct"/>
            <w:vAlign w:val="bottom"/>
          </w:tcPr>
          <w:p w:rsidR="00DE331A" w:rsidRDefault="00DE331A" w:rsidP="00F40A00">
            <w:r>
              <w:t>E-mail ID</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E_MOBLIE</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VARCHAR</w:t>
            </w:r>
          </w:p>
        </w:tc>
        <w:tc>
          <w:tcPr>
            <w:tcW w:w="1666" w:type="pct"/>
            <w:vAlign w:val="bottom"/>
          </w:tcPr>
          <w:p w:rsidR="00DE331A" w:rsidRDefault="00DE331A" w:rsidP="00F40A00">
            <w:r>
              <w:t>Mobile number</w:t>
            </w:r>
          </w:p>
        </w:tc>
      </w:tr>
      <w:tr w:rsidR="00DE331A" w:rsidTr="00F40A00">
        <w:trPr>
          <w:trHeight w:val="265"/>
        </w:trPr>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DATE_TIME</w:t>
            </w:r>
          </w:p>
        </w:tc>
        <w:tc>
          <w:tcPr>
            <w:tcW w:w="1667" w:type="pct"/>
            <w:vAlign w:val="bottom"/>
          </w:tcPr>
          <w:p w:rsidR="00DE331A" w:rsidRPr="00BE1386" w:rsidRDefault="00DE331A" w:rsidP="00F40A00">
            <w:pPr>
              <w:rPr>
                <w:rFonts w:asciiTheme="majorHAnsi" w:hAnsiTheme="majorHAnsi"/>
              </w:rPr>
            </w:pPr>
            <w:r w:rsidRPr="00BE1386">
              <w:rPr>
                <w:rFonts w:asciiTheme="majorHAnsi" w:hAnsiTheme="majorHAnsi"/>
              </w:rPr>
              <w:t>DATETIME</w:t>
            </w:r>
          </w:p>
        </w:tc>
        <w:tc>
          <w:tcPr>
            <w:tcW w:w="1666" w:type="pct"/>
            <w:vAlign w:val="bottom"/>
          </w:tcPr>
          <w:p w:rsidR="00DE331A" w:rsidRDefault="00DE331A" w:rsidP="00F40A00">
            <w:r>
              <w:t>Time of registration</w:t>
            </w:r>
          </w:p>
        </w:tc>
      </w:tr>
    </w:tbl>
    <w:p w:rsidR="00DE331A" w:rsidRPr="00C908A3" w:rsidRDefault="00DE331A" w:rsidP="007A4FCA">
      <w:pPr>
        <w:pStyle w:val="ListParagraph"/>
        <w:numPr>
          <w:ilvl w:val="2"/>
          <w:numId w:val="39"/>
        </w:numPr>
        <w:spacing w:line="360" w:lineRule="auto"/>
        <w:rPr>
          <w:rFonts w:ascii="Times New Roman" w:hAnsi="Times New Roman" w:cs="Times New Roman"/>
          <w:b/>
          <w:sz w:val="32"/>
          <w:szCs w:val="32"/>
        </w:rPr>
      </w:pPr>
      <w:r w:rsidRPr="00C908A3">
        <w:rPr>
          <w:rFonts w:ascii="Times New Roman" w:hAnsi="Times New Roman" w:cs="Times New Roman"/>
          <w:b/>
          <w:sz w:val="32"/>
          <w:szCs w:val="32"/>
        </w:rPr>
        <w:t>Attorneys table</w:t>
      </w:r>
    </w:p>
    <w:p w:rsidR="00E90E53" w:rsidRDefault="00E90E53" w:rsidP="00E90E53">
      <w:pPr>
        <w:pStyle w:val="ListParagraph"/>
        <w:spacing w:line="276" w:lineRule="auto"/>
        <w:contextualSpacing/>
        <w:rPr>
          <w:rFonts w:ascii="Times New Roman" w:eastAsia="MS Mincho" w:hAnsi="Times New Roman" w:cs="Times New Roman"/>
          <w:b/>
          <w:sz w:val="32"/>
          <w:szCs w:val="32"/>
          <w:lang w:val="en-US" w:eastAsia="en-US"/>
        </w:rPr>
      </w:pPr>
    </w:p>
    <w:p w:rsidR="00DE331A" w:rsidRPr="00DE331A" w:rsidRDefault="00E90E53" w:rsidP="007A4FCA">
      <w:pPr>
        <w:pStyle w:val="ListParagraph"/>
        <w:spacing w:line="276" w:lineRule="auto"/>
        <w:ind w:left="644"/>
        <w:contextualSpacing/>
        <w:rPr>
          <w:rFonts w:asciiTheme="majorHAnsi" w:hAnsiTheme="majorHAnsi"/>
          <w:b/>
        </w:rPr>
      </w:pPr>
      <w:r>
        <w:rPr>
          <w:rFonts w:ascii="Times New Roman" w:eastAsia="MS Mincho" w:hAnsi="Times New Roman" w:cs="Times New Roman"/>
          <w:b/>
          <w:sz w:val="32"/>
          <w:szCs w:val="32"/>
          <w:lang w:val="en-US" w:eastAsia="en-US"/>
        </w:rPr>
        <w:t>5</w:t>
      </w:r>
      <w:r w:rsidR="007A4FCA">
        <w:rPr>
          <w:rFonts w:ascii="Times New Roman" w:eastAsia="MS Mincho" w:hAnsi="Times New Roman" w:cs="Times New Roman"/>
          <w:b/>
          <w:sz w:val="32"/>
          <w:szCs w:val="32"/>
          <w:lang w:val="en-US" w:eastAsia="en-US"/>
        </w:rPr>
        <w:t>.3.3</w:t>
      </w:r>
      <w:r>
        <w:rPr>
          <w:rFonts w:ascii="Times New Roman" w:eastAsia="MS Mincho" w:hAnsi="Times New Roman" w:cs="Times New Roman"/>
          <w:b/>
          <w:sz w:val="32"/>
          <w:szCs w:val="32"/>
          <w:lang w:val="en-US" w:eastAsia="en-US"/>
        </w:rPr>
        <w:t xml:space="preserve"> </w:t>
      </w:r>
      <w:r w:rsidR="00DE331A" w:rsidRPr="00C908A3">
        <w:rPr>
          <w:rFonts w:ascii="Times New Roman" w:hAnsi="Times New Roman" w:cs="Times New Roman"/>
          <w:b/>
          <w:sz w:val="32"/>
          <w:szCs w:val="32"/>
        </w:rPr>
        <w:t>Clients table</w:t>
      </w:r>
    </w:p>
    <w:tbl>
      <w:tblPr>
        <w:tblStyle w:val="TableGrid"/>
        <w:tblpPr w:leftFromText="180" w:rightFromText="180" w:vertAnchor="text" w:horzAnchor="margin" w:tblpY="374"/>
        <w:tblW w:w="5147" w:type="pct"/>
        <w:tblLook w:val="04A0" w:firstRow="1" w:lastRow="0" w:firstColumn="1" w:lastColumn="0" w:noHBand="0" w:noVBand="1"/>
        <w:tblCaption w:val="Client"/>
      </w:tblPr>
      <w:tblGrid>
        <w:gridCol w:w="3286"/>
        <w:gridCol w:w="3287"/>
        <w:gridCol w:w="3285"/>
      </w:tblGrid>
      <w:tr w:rsidR="00DE331A" w:rsidTr="00F40A00">
        <w:trPr>
          <w:trHeight w:val="337"/>
        </w:trPr>
        <w:tc>
          <w:tcPr>
            <w:tcW w:w="1667" w:type="pct"/>
            <w:vAlign w:val="bottom"/>
          </w:tcPr>
          <w:p w:rsidR="00DE331A" w:rsidRPr="00BE3E15" w:rsidRDefault="00DE331A" w:rsidP="00F40A00">
            <w:pPr>
              <w:rPr>
                <w:b/>
              </w:rPr>
            </w:pPr>
            <w:r w:rsidRPr="00BE3E15">
              <w:rPr>
                <w:b/>
              </w:rPr>
              <w:t>Name</w:t>
            </w:r>
          </w:p>
        </w:tc>
        <w:tc>
          <w:tcPr>
            <w:tcW w:w="1667" w:type="pct"/>
            <w:vAlign w:val="bottom"/>
          </w:tcPr>
          <w:p w:rsidR="00DE331A" w:rsidRPr="00BE3E15" w:rsidRDefault="00DE331A" w:rsidP="00F40A00">
            <w:pPr>
              <w:rPr>
                <w:b/>
              </w:rPr>
            </w:pPr>
            <w:r w:rsidRPr="00BE3E15">
              <w:rPr>
                <w:b/>
              </w:rPr>
              <w:t>Data Type</w:t>
            </w:r>
          </w:p>
        </w:tc>
        <w:tc>
          <w:tcPr>
            <w:tcW w:w="1666" w:type="pct"/>
            <w:vAlign w:val="bottom"/>
          </w:tcPr>
          <w:p w:rsidR="00DE331A" w:rsidRPr="00BE3E15" w:rsidRDefault="00DE331A" w:rsidP="00F40A00">
            <w:pPr>
              <w:rPr>
                <w:b/>
              </w:rPr>
            </w:pPr>
            <w:r w:rsidRPr="00BE3E15">
              <w:rPr>
                <w:b/>
              </w:rPr>
              <w:t>Description</w:t>
            </w:r>
          </w:p>
        </w:tc>
      </w:tr>
      <w:tr w:rsidR="00DE331A" w:rsidTr="00F40A00">
        <w:trPr>
          <w:trHeight w:val="313"/>
        </w:trPr>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CID</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INTEGER</w:t>
            </w:r>
          </w:p>
        </w:tc>
        <w:tc>
          <w:tcPr>
            <w:tcW w:w="1666" w:type="pct"/>
            <w:vAlign w:val="bottom"/>
          </w:tcPr>
          <w:p w:rsidR="00DE331A" w:rsidRDefault="00DE331A" w:rsidP="00F40A00">
            <w:r>
              <w:t>Client ID</w:t>
            </w:r>
          </w:p>
        </w:tc>
      </w:tr>
      <w:tr w:rsidR="00DE331A" w:rsidTr="00F40A00">
        <w:trPr>
          <w:trHeight w:val="313"/>
        </w:trPr>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CNAME</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VARCHAR</w:t>
            </w:r>
          </w:p>
        </w:tc>
        <w:tc>
          <w:tcPr>
            <w:tcW w:w="1666" w:type="pct"/>
            <w:vAlign w:val="bottom"/>
          </w:tcPr>
          <w:p w:rsidR="00DE331A" w:rsidRDefault="00DE331A" w:rsidP="00F40A00">
            <w:r>
              <w:t>Client Name</w:t>
            </w:r>
          </w:p>
        </w:tc>
      </w:tr>
      <w:tr w:rsidR="00DE331A" w:rsidTr="00F40A00">
        <w:trPr>
          <w:trHeight w:val="313"/>
        </w:trPr>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CPASS</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VARCHAR</w:t>
            </w:r>
          </w:p>
        </w:tc>
        <w:tc>
          <w:tcPr>
            <w:tcW w:w="1666" w:type="pct"/>
            <w:vAlign w:val="bottom"/>
          </w:tcPr>
          <w:p w:rsidR="00DE331A" w:rsidRDefault="00DE331A" w:rsidP="00F40A00">
            <w:r>
              <w:t>Password of the Client</w:t>
            </w:r>
          </w:p>
        </w:tc>
      </w:tr>
      <w:tr w:rsidR="00DE331A" w:rsidTr="004C67E6">
        <w:trPr>
          <w:trHeight w:val="303"/>
        </w:trPr>
        <w:tc>
          <w:tcPr>
            <w:tcW w:w="1667" w:type="pct"/>
            <w:vAlign w:val="bottom"/>
          </w:tcPr>
          <w:p w:rsidR="004C67E6" w:rsidRPr="00601A6E" w:rsidRDefault="00DE331A" w:rsidP="00F40A00">
            <w:pPr>
              <w:rPr>
                <w:rFonts w:asciiTheme="majorHAnsi" w:hAnsiTheme="majorHAnsi"/>
              </w:rPr>
            </w:pPr>
            <w:r w:rsidRPr="00601A6E">
              <w:rPr>
                <w:rFonts w:asciiTheme="majorHAnsi" w:hAnsiTheme="majorHAnsi"/>
              </w:rPr>
              <w:t>ADDRESS</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VARCHAR</w:t>
            </w:r>
          </w:p>
        </w:tc>
        <w:tc>
          <w:tcPr>
            <w:tcW w:w="1666" w:type="pct"/>
            <w:vAlign w:val="bottom"/>
          </w:tcPr>
          <w:p w:rsidR="00DE331A" w:rsidRDefault="00DE331A" w:rsidP="00F40A00">
            <w:r>
              <w:t>Address of the Client</w:t>
            </w:r>
          </w:p>
        </w:tc>
      </w:tr>
      <w:tr w:rsidR="004C67E6" w:rsidTr="004C67E6">
        <w:trPr>
          <w:trHeight w:val="303"/>
        </w:trPr>
        <w:tc>
          <w:tcPr>
            <w:tcW w:w="1667" w:type="pct"/>
            <w:vAlign w:val="bottom"/>
          </w:tcPr>
          <w:p w:rsidR="004C67E6" w:rsidRPr="00601A6E" w:rsidRDefault="004C67E6" w:rsidP="00F40A00">
            <w:pPr>
              <w:rPr>
                <w:rFonts w:asciiTheme="majorHAnsi" w:hAnsiTheme="majorHAnsi"/>
              </w:rPr>
            </w:pPr>
            <w:r>
              <w:rPr>
                <w:rFonts w:asciiTheme="majorHAnsi" w:hAnsiTheme="majorHAnsi"/>
              </w:rPr>
              <w:t>EMAIL</w:t>
            </w:r>
          </w:p>
        </w:tc>
        <w:tc>
          <w:tcPr>
            <w:tcW w:w="1667" w:type="pct"/>
            <w:vAlign w:val="bottom"/>
          </w:tcPr>
          <w:p w:rsidR="004C67E6" w:rsidRPr="00601A6E" w:rsidRDefault="004C67E6" w:rsidP="00F40A00">
            <w:pPr>
              <w:rPr>
                <w:rFonts w:asciiTheme="majorHAnsi" w:hAnsiTheme="majorHAnsi"/>
              </w:rPr>
            </w:pPr>
            <w:r>
              <w:rPr>
                <w:rFonts w:asciiTheme="majorHAnsi" w:hAnsiTheme="majorHAnsi"/>
              </w:rPr>
              <w:t>VARCHAR</w:t>
            </w:r>
          </w:p>
        </w:tc>
        <w:tc>
          <w:tcPr>
            <w:tcW w:w="1666" w:type="pct"/>
            <w:vAlign w:val="bottom"/>
          </w:tcPr>
          <w:p w:rsidR="004C67E6" w:rsidRDefault="004C67E6" w:rsidP="00F40A00">
            <w:r>
              <w:t>Email of the client</w:t>
            </w:r>
          </w:p>
        </w:tc>
      </w:tr>
      <w:tr w:rsidR="00DE331A" w:rsidTr="00F40A00">
        <w:trPr>
          <w:trHeight w:val="313"/>
        </w:trPr>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C_MOBILE</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VARCHAR</w:t>
            </w:r>
          </w:p>
        </w:tc>
        <w:tc>
          <w:tcPr>
            <w:tcW w:w="1666" w:type="pct"/>
            <w:vAlign w:val="bottom"/>
          </w:tcPr>
          <w:p w:rsidR="00DE331A" w:rsidRDefault="00DE331A" w:rsidP="00F40A00">
            <w:r>
              <w:t>Mobile Number</w:t>
            </w:r>
          </w:p>
        </w:tc>
      </w:tr>
      <w:tr w:rsidR="00DE331A" w:rsidTr="00F40A00">
        <w:trPr>
          <w:trHeight w:val="313"/>
        </w:trPr>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DATE_TIME</w:t>
            </w:r>
          </w:p>
        </w:tc>
        <w:tc>
          <w:tcPr>
            <w:tcW w:w="1667" w:type="pct"/>
            <w:vAlign w:val="bottom"/>
          </w:tcPr>
          <w:p w:rsidR="00DE331A" w:rsidRPr="00601A6E" w:rsidRDefault="00DE331A" w:rsidP="00F40A00">
            <w:pPr>
              <w:rPr>
                <w:rFonts w:asciiTheme="majorHAnsi" w:hAnsiTheme="majorHAnsi"/>
              </w:rPr>
            </w:pPr>
            <w:r w:rsidRPr="00601A6E">
              <w:rPr>
                <w:rFonts w:asciiTheme="majorHAnsi" w:hAnsiTheme="majorHAnsi"/>
              </w:rPr>
              <w:t>DATETIME</w:t>
            </w:r>
          </w:p>
        </w:tc>
        <w:tc>
          <w:tcPr>
            <w:tcW w:w="1666" w:type="pct"/>
            <w:vAlign w:val="bottom"/>
          </w:tcPr>
          <w:p w:rsidR="00DE331A" w:rsidRDefault="00DE331A" w:rsidP="00F40A00">
            <w:r>
              <w:t>Time of registration</w:t>
            </w:r>
          </w:p>
        </w:tc>
      </w:tr>
    </w:tbl>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16245C" w:rsidRDefault="0016245C" w:rsidP="004C2D3E">
      <w:pPr>
        <w:spacing w:line="360" w:lineRule="auto"/>
        <w:rPr>
          <w:b/>
          <w:sz w:val="32"/>
          <w:szCs w:val="32"/>
        </w:rPr>
      </w:pPr>
    </w:p>
    <w:p w:rsidR="004C67E6" w:rsidRDefault="004C67E6" w:rsidP="004C2D3E">
      <w:pPr>
        <w:spacing w:line="360" w:lineRule="auto"/>
        <w:rPr>
          <w:b/>
          <w:sz w:val="32"/>
          <w:szCs w:val="32"/>
        </w:rPr>
      </w:pPr>
    </w:p>
    <w:p w:rsidR="00577666" w:rsidRDefault="00CC74EA" w:rsidP="004C2D3E">
      <w:pPr>
        <w:spacing w:line="360" w:lineRule="auto"/>
        <w:rPr>
          <w:b/>
          <w:sz w:val="32"/>
          <w:szCs w:val="32"/>
        </w:rPr>
      </w:pPr>
      <w:r>
        <w:rPr>
          <w:b/>
          <w:sz w:val="32"/>
          <w:szCs w:val="32"/>
        </w:rPr>
        <w:lastRenderedPageBreak/>
        <w:t xml:space="preserve">5.4 </w:t>
      </w:r>
      <w:r w:rsidR="00577666">
        <w:rPr>
          <w:b/>
          <w:sz w:val="32"/>
          <w:szCs w:val="32"/>
        </w:rPr>
        <w:t>CODING</w:t>
      </w:r>
    </w:p>
    <w:p w:rsidR="00E525D0" w:rsidRDefault="00577666" w:rsidP="004C2D3E">
      <w:pPr>
        <w:spacing w:line="360" w:lineRule="auto"/>
        <w:rPr>
          <w:b/>
          <w:sz w:val="32"/>
          <w:szCs w:val="32"/>
        </w:rPr>
      </w:pPr>
      <w:proofErr w:type="spellStart"/>
      <w:r>
        <w:rPr>
          <w:b/>
          <w:sz w:val="32"/>
          <w:szCs w:val="32"/>
        </w:rPr>
        <w:t>login</w:t>
      </w:r>
      <w:r w:rsidR="00DE331A">
        <w:rPr>
          <w:b/>
          <w:sz w:val="32"/>
          <w:szCs w:val="32"/>
        </w:rPr>
        <w:t>.php</w:t>
      </w:r>
      <w:proofErr w:type="spellEnd"/>
    </w:p>
    <w:p w:rsidR="00577666" w:rsidRDefault="00577666" w:rsidP="00577666">
      <w:pPr>
        <w:spacing w:line="360" w:lineRule="auto"/>
      </w:pPr>
      <w:proofErr w:type="gramStart"/>
      <w:r>
        <w:t>&lt;?</w:t>
      </w:r>
      <w:proofErr w:type="spellStart"/>
      <w:r>
        <w:t>php</w:t>
      </w:r>
      <w:proofErr w:type="spellEnd"/>
      <w:proofErr w:type="gramEnd"/>
    </w:p>
    <w:p w:rsidR="00577666" w:rsidRDefault="00577666" w:rsidP="00577666">
      <w:pPr>
        <w:spacing w:line="360" w:lineRule="auto"/>
      </w:pPr>
      <w:proofErr w:type="spellStart"/>
      <w:r>
        <w:t>require_once</w:t>
      </w:r>
      <w:proofErr w:type="spellEnd"/>
      <w:r>
        <w:t xml:space="preserve"> '</w:t>
      </w:r>
      <w:proofErr w:type="gramStart"/>
      <w:r>
        <w:t>./</w:t>
      </w:r>
      <w:proofErr w:type="gramEnd"/>
      <w:r>
        <w:t>library/</w:t>
      </w:r>
      <w:proofErr w:type="spellStart"/>
      <w:r>
        <w:t>config.php</w:t>
      </w:r>
      <w:proofErr w:type="spellEnd"/>
      <w:r>
        <w:t>';</w:t>
      </w:r>
    </w:p>
    <w:p w:rsidR="00577666" w:rsidRDefault="00577666" w:rsidP="00577666">
      <w:pPr>
        <w:spacing w:line="360" w:lineRule="auto"/>
      </w:pPr>
      <w:proofErr w:type="spellStart"/>
      <w:r>
        <w:t>require_once</w:t>
      </w:r>
      <w:proofErr w:type="spellEnd"/>
      <w:r>
        <w:t xml:space="preserve"> '</w:t>
      </w:r>
      <w:proofErr w:type="gramStart"/>
      <w:r>
        <w:t>./</w:t>
      </w:r>
      <w:proofErr w:type="gramEnd"/>
      <w:r>
        <w:t>library/</w:t>
      </w:r>
      <w:proofErr w:type="spellStart"/>
      <w:r>
        <w:t>functions.php</w:t>
      </w:r>
      <w:proofErr w:type="spellEnd"/>
      <w:r>
        <w:t>';</w:t>
      </w:r>
    </w:p>
    <w:p w:rsidR="00577666" w:rsidRDefault="00577666" w:rsidP="00577666">
      <w:pPr>
        <w:spacing w:line="360" w:lineRule="auto"/>
      </w:pPr>
    </w:p>
    <w:p w:rsidR="00577666" w:rsidRDefault="00577666" w:rsidP="00577666">
      <w:pPr>
        <w:spacing w:line="360" w:lineRule="auto"/>
      </w:pPr>
      <w:r>
        <w:t>$</w:t>
      </w:r>
      <w:proofErr w:type="spellStart"/>
      <w:r>
        <w:t>errorMessage</w:t>
      </w:r>
      <w:proofErr w:type="spellEnd"/>
      <w:r>
        <w:t xml:space="preserve"> = '&amp;</w:t>
      </w:r>
      <w:proofErr w:type="spellStart"/>
      <w:r>
        <w:t>nbsp</w:t>
      </w:r>
      <w:proofErr w:type="spellEnd"/>
      <w:r>
        <w:t>;</w:t>
      </w:r>
      <w:proofErr w:type="gramStart"/>
      <w:r>
        <w:t>';</w:t>
      </w:r>
      <w:proofErr w:type="gramEnd"/>
    </w:p>
    <w:p w:rsidR="00577666" w:rsidRDefault="00577666" w:rsidP="00577666">
      <w:pPr>
        <w:spacing w:line="360" w:lineRule="auto"/>
      </w:pPr>
    </w:p>
    <w:p w:rsidR="00577666" w:rsidRDefault="00577666" w:rsidP="00577666">
      <w:pPr>
        <w:spacing w:line="360" w:lineRule="auto"/>
      </w:pPr>
      <w:proofErr w:type="gramStart"/>
      <w:r>
        <w:t>if</w:t>
      </w:r>
      <w:proofErr w:type="gramEnd"/>
      <w:r>
        <w:t xml:space="preserve"> (</w:t>
      </w:r>
      <w:proofErr w:type="spellStart"/>
      <w:r>
        <w:t>isset</w:t>
      </w:r>
      <w:proofErr w:type="spellEnd"/>
      <w:r>
        <w:t>($_POST['</w:t>
      </w:r>
      <w:proofErr w:type="spellStart"/>
      <w:r>
        <w:t>txtUserName</w:t>
      </w:r>
      <w:proofErr w:type="spellEnd"/>
      <w:r>
        <w:t>'])) {</w:t>
      </w:r>
    </w:p>
    <w:p w:rsidR="00577666" w:rsidRDefault="00577666" w:rsidP="00577666">
      <w:pPr>
        <w:spacing w:line="360" w:lineRule="auto"/>
      </w:pPr>
      <w:r>
        <w:tab/>
        <w:t xml:space="preserve">$result = </w:t>
      </w:r>
      <w:proofErr w:type="spellStart"/>
      <w:proofErr w:type="gramStart"/>
      <w:r>
        <w:t>doLogin</w:t>
      </w:r>
      <w:proofErr w:type="spellEnd"/>
      <w:r>
        <w:t>(</w:t>
      </w:r>
      <w:proofErr w:type="gramEnd"/>
      <w:r>
        <w:t>);</w:t>
      </w:r>
    </w:p>
    <w:p w:rsidR="00577666" w:rsidRDefault="00577666" w:rsidP="00577666">
      <w:pPr>
        <w:spacing w:line="360" w:lineRule="auto"/>
      </w:pPr>
      <w:r>
        <w:tab/>
      </w:r>
    </w:p>
    <w:p w:rsidR="00577666" w:rsidRDefault="00577666" w:rsidP="00577666">
      <w:pPr>
        <w:spacing w:line="360" w:lineRule="auto"/>
      </w:pPr>
      <w:r>
        <w:tab/>
      </w:r>
      <w:proofErr w:type="gramStart"/>
      <w:r>
        <w:t>if</w:t>
      </w:r>
      <w:proofErr w:type="gramEnd"/>
      <w:r>
        <w:t xml:space="preserve"> ($result != '') {</w:t>
      </w:r>
    </w:p>
    <w:p w:rsidR="00577666" w:rsidRDefault="00577666" w:rsidP="00577666">
      <w:pPr>
        <w:spacing w:line="360" w:lineRule="auto"/>
      </w:pPr>
      <w:r>
        <w:tab/>
      </w:r>
      <w:r>
        <w:tab/>
        <w:t>$</w:t>
      </w:r>
      <w:proofErr w:type="spellStart"/>
      <w:r>
        <w:t>errorMessage</w:t>
      </w:r>
      <w:proofErr w:type="spellEnd"/>
      <w:r>
        <w:t xml:space="preserve"> = $result;</w:t>
      </w:r>
    </w:p>
    <w:p w:rsidR="00577666" w:rsidRDefault="00577666" w:rsidP="00577666">
      <w:pPr>
        <w:spacing w:line="360" w:lineRule="auto"/>
      </w:pPr>
      <w:r>
        <w:tab/>
        <w:t>}</w:t>
      </w:r>
    </w:p>
    <w:p w:rsidR="00577666" w:rsidRDefault="00577666" w:rsidP="00577666">
      <w:pPr>
        <w:spacing w:line="360" w:lineRule="auto"/>
      </w:pPr>
      <w:r>
        <w:t>}</w:t>
      </w:r>
    </w:p>
    <w:p w:rsidR="00577666" w:rsidRDefault="00577666" w:rsidP="00577666">
      <w:pPr>
        <w:spacing w:line="360" w:lineRule="auto"/>
      </w:pPr>
    </w:p>
    <w:p w:rsidR="00577666" w:rsidRDefault="00577666" w:rsidP="00577666">
      <w:pPr>
        <w:spacing w:line="360" w:lineRule="auto"/>
      </w:pPr>
      <w:r>
        <w:t>?&gt;</w:t>
      </w:r>
    </w:p>
    <w:p w:rsidR="00577666" w:rsidRDefault="00577666" w:rsidP="00577666">
      <w:pPr>
        <w:spacing w:line="360" w:lineRule="auto"/>
      </w:pPr>
      <w:r>
        <w:t>&lt;</w:t>
      </w:r>
      <w:proofErr w:type="gramStart"/>
      <w:r>
        <w:t>html</w:t>
      </w:r>
      <w:proofErr w:type="gramEnd"/>
      <w:r>
        <w:t>&gt;</w:t>
      </w:r>
    </w:p>
    <w:p w:rsidR="00577666" w:rsidRDefault="00577666" w:rsidP="00577666">
      <w:pPr>
        <w:spacing w:line="360" w:lineRule="auto"/>
      </w:pPr>
      <w:r>
        <w:t>&lt;</w:t>
      </w:r>
      <w:proofErr w:type="gramStart"/>
      <w:r>
        <w:t>head</w:t>
      </w:r>
      <w:proofErr w:type="gramEnd"/>
      <w:r>
        <w:t>&gt;</w:t>
      </w:r>
    </w:p>
    <w:p w:rsidR="00577666" w:rsidRDefault="00577666" w:rsidP="00577666">
      <w:pPr>
        <w:spacing w:line="360" w:lineRule="auto"/>
      </w:pPr>
      <w:r>
        <w:t>&lt;</w:t>
      </w:r>
      <w:proofErr w:type="gramStart"/>
      <w:r>
        <w:t>title&gt;</w:t>
      </w:r>
      <w:proofErr w:type="gramEnd"/>
      <w:r>
        <w:t>Grievance Management System- Login&lt;/title&gt;</w:t>
      </w:r>
    </w:p>
    <w:p w:rsidR="00577666" w:rsidRDefault="00577666" w:rsidP="00577666">
      <w:pPr>
        <w:spacing w:line="360" w:lineRule="auto"/>
      </w:pPr>
      <w:r>
        <w:t>&lt;</w:t>
      </w:r>
      <w:proofErr w:type="gramStart"/>
      <w:r>
        <w:t>meta</w:t>
      </w:r>
      <w:proofErr w:type="gramEnd"/>
      <w:r>
        <w:t xml:space="preserve"> http-</w:t>
      </w:r>
      <w:proofErr w:type="spellStart"/>
      <w:r>
        <w:t>equiv</w:t>
      </w:r>
      <w:proofErr w:type="spellEnd"/>
      <w:r>
        <w:t>="Content-Type" content="text/html; charset=iso-8859-1"&gt;</w:t>
      </w:r>
    </w:p>
    <w:p w:rsidR="00577666" w:rsidRDefault="00577666" w:rsidP="00577666">
      <w:pPr>
        <w:spacing w:line="360" w:lineRule="auto"/>
      </w:pPr>
      <w:r>
        <w:t xml:space="preserve">&lt;link </w:t>
      </w:r>
      <w:proofErr w:type="spellStart"/>
      <w:r>
        <w:t>href</w:t>
      </w:r>
      <w:proofErr w:type="spellEnd"/>
      <w:r>
        <w:t xml:space="preserve">="include/admin.css" </w:t>
      </w:r>
      <w:proofErr w:type="spellStart"/>
      <w:r>
        <w:t>rel</w:t>
      </w:r>
      <w:proofErr w:type="spellEnd"/>
      <w:r>
        <w:t>="stylesheet" type="text/</w:t>
      </w:r>
      <w:proofErr w:type="spellStart"/>
      <w:r>
        <w:t>css</w:t>
      </w:r>
      <w:proofErr w:type="spellEnd"/>
      <w:r>
        <w:t>"&gt;</w:t>
      </w:r>
    </w:p>
    <w:p w:rsidR="00577666" w:rsidRDefault="00577666" w:rsidP="00577666">
      <w:pPr>
        <w:spacing w:line="360" w:lineRule="auto"/>
      </w:pPr>
      <w:r>
        <w:t xml:space="preserve">&lt;link </w:t>
      </w:r>
      <w:proofErr w:type="spellStart"/>
      <w:r>
        <w:t>href</w:t>
      </w:r>
      <w:proofErr w:type="spellEnd"/>
      <w:r>
        <w:t>="&lt;</w:t>
      </w:r>
      <w:proofErr w:type="gramStart"/>
      <w:r>
        <w:t>?</w:t>
      </w:r>
      <w:proofErr w:type="spellStart"/>
      <w:r>
        <w:t>php</w:t>
      </w:r>
      <w:proofErr w:type="spellEnd"/>
      <w:proofErr w:type="gramEnd"/>
      <w:r>
        <w:t xml:space="preserve"> echo WEB_ROOT;?&gt;include/style.css" </w:t>
      </w:r>
      <w:proofErr w:type="spellStart"/>
      <w:r>
        <w:t>rel</w:t>
      </w:r>
      <w:proofErr w:type="spellEnd"/>
      <w:r>
        <w:t>="stylesheet" type="text/</w:t>
      </w:r>
      <w:proofErr w:type="spellStart"/>
      <w:r>
        <w:t>css</w:t>
      </w:r>
      <w:proofErr w:type="spellEnd"/>
      <w:r>
        <w:t>"&gt;</w:t>
      </w:r>
    </w:p>
    <w:p w:rsidR="00577666" w:rsidRDefault="00577666" w:rsidP="00577666">
      <w:pPr>
        <w:spacing w:line="360" w:lineRule="auto"/>
      </w:pPr>
      <w:r>
        <w:t xml:space="preserve">&lt;link </w:t>
      </w:r>
      <w:proofErr w:type="spellStart"/>
      <w:r>
        <w:t>href</w:t>
      </w:r>
      <w:proofErr w:type="spellEnd"/>
      <w:r>
        <w:t>="&lt;</w:t>
      </w:r>
      <w:proofErr w:type="gramStart"/>
      <w:r>
        <w:t>?</w:t>
      </w:r>
      <w:proofErr w:type="spellStart"/>
      <w:r>
        <w:t>php</w:t>
      </w:r>
      <w:proofErr w:type="spellEnd"/>
      <w:proofErr w:type="gramEnd"/>
      <w:r>
        <w:t xml:space="preserve"> echo WEB_ROOT;?&gt;include/main.css" </w:t>
      </w:r>
      <w:proofErr w:type="spellStart"/>
      <w:r>
        <w:t>rel</w:t>
      </w:r>
      <w:proofErr w:type="spellEnd"/>
      <w:r>
        <w:t>="stylesheet" type="text/</w:t>
      </w:r>
      <w:proofErr w:type="spellStart"/>
      <w:r>
        <w:t>css</w:t>
      </w:r>
      <w:proofErr w:type="spellEnd"/>
      <w:r>
        <w:t>"&gt;</w:t>
      </w:r>
    </w:p>
    <w:p w:rsidR="00577666" w:rsidRDefault="00577666" w:rsidP="00577666">
      <w:pPr>
        <w:spacing w:line="360" w:lineRule="auto"/>
      </w:pPr>
      <w:r>
        <w:t>&lt;/head&gt;</w:t>
      </w:r>
    </w:p>
    <w:p w:rsidR="00577666" w:rsidRDefault="00577666" w:rsidP="00577666">
      <w:pPr>
        <w:spacing w:line="360" w:lineRule="auto"/>
      </w:pPr>
      <w:r>
        <w:t>&lt;</w:t>
      </w:r>
      <w:proofErr w:type="gramStart"/>
      <w:r>
        <w:t>body</w:t>
      </w:r>
      <w:proofErr w:type="gramEnd"/>
      <w:r>
        <w:t>&gt;</w:t>
      </w:r>
    </w:p>
    <w:p w:rsidR="00577666" w:rsidRDefault="00577666" w:rsidP="00577666">
      <w:pPr>
        <w:spacing w:line="360" w:lineRule="auto"/>
      </w:pPr>
      <w:r>
        <w:t>&lt;</w:t>
      </w:r>
      <w:proofErr w:type="spellStart"/>
      <w:r>
        <w:t>br</w:t>
      </w:r>
      <w:proofErr w:type="spellEnd"/>
      <w:r>
        <w:t>/&gt;</w:t>
      </w:r>
    </w:p>
    <w:p w:rsidR="00577666" w:rsidRDefault="00577666" w:rsidP="00577666">
      <w:pPr>
        <w:spacing w:line="360" w:lineRule="auto"/>
      </w:pPr>
      <w:r>
        <w:t>&lt;</w:t>
      </w:r>
      <w:proofErr w:type="spellStart"/>
      <w:r>
        <w:t>br</w:t>
      </w:r>
      <w:proofErr w:type="spellEnd"/>
      <w:r>
        <w:t>/&gt;</w:t>
      </w:r>
    </w:p>
    <w:p w:rsidR="00577666" w:rsidRDefault="00577666" w:rsidP="00577666">
      <w:pPr>
        <w:spacing w:line="360" w:lineRule="auto"/>
      </w:pPr>
      <w:r>
        <w:t xml:space="preserve">&lt;table width="900" border="0" align="center" </w:t>
      </w:r>
      <w:proofErr w:type="spellStart"/>
      <w:r>
        <w:t>cellpadding</w:t>
      </w:r>
      <w:proofErr w:type="spellEnd"/>
      <w:r>
        <w:t xml:space="preserve">="0" </w:t>
      </w:r>
      <w:proofErr w:type="spellStart"/>
      <w:r>
        <w:t>cellspacing</w:t>
      </w:r>
      <w:proofErr w:type="spellEnd"/>
      <w:r>
        <w:t>="1" class="</w:t>
      </w:r>
      <w:proofErr w:type="spellStart"/>
      <w:r>
        <w:t>graybox</w:t>
      </w:r>
      <w:proofErr w:type="spellEnd"/>
      <w:r>
        <w:t>"&gt;</w:t>
      </w:r>
    </w:p>
    <w:p w:rsidR="00577666" w:rsidRDefault="00577666" w:rsidP="00577666">
      <w:pPr>
        <w:spacing w:line="360" w:lineRule="auto"/>
      </w:pPr>
      <w:r>
        <w:lastRenderedPageBreak/>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w:t>
      </w:r>
      <w:proofErr w:type="gramStart"/>
      <w:r>
        <w:t>td</w:t>
      </w:r>
      <w:proofErr w:type="gramEnd"/>
      <w:r>
        <w:t>&gt;&lt;</w:t>
      </w:r>
      <w:proofErr w:type="spellStart"/>
      <w:r>
        <w:t>img</w:t>
      </w:r>
      <w:proofErr w:type="spellEnd"/>
      <w:r>
        <w:t xml:space="preserve"> </w:t>
      </w:r>
      <w:proofErr w:type="spellStart"/>
      <w:r>
        <w:t>src</w:t>
      </w:r>
      <w:proofErr w:type="spellEnd"/>
      <w:r>
        <w:t>="images/complains.jpg" width="900" height="120"&gt;&lt;/td&gt;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&lt;td </w:t>
      </w:r>
      <w:proofErr w:type="spellStart"/>
      <w:r>
        <w:t>valign</w:t>
      </w:r>
      <w:proofErr w:type="spellEnd"/>
      <w:r>
        <w:t xml:space="preserve">="top"&gt; &lt;table width="100%" border="0" </w:t>
      </w:r>
      <w:proofErr w:type="spellStart"/>
      <w:r>
        <w:t>cellspacing</w:t>
      </w:r>
      <w:proofErr w:type="spellEnd"/>
      <w:r>
        <w:t xml:space="preserve">="0" </w:t>
      </w:r>
      <w:proofErr w:type="spellStart"/>
      <w:r>
        <w:t>cellpadding</w:t>
      </w:r>
      <w:proofErr w:type="spellEnd"/>
      <w:r>
        <w:t>="20"&gt;</w:t>
      </w:r>
    </w:p>
    <w:p w:rsidR="00577666" w:rsidRDefault="00577666" w:rsidP="00577666">
      <w:pPr>
        <w:spacing w:line="360" w:lineRule="auto"/>
      </w:pPr>
      <w:r>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&lt;td class="</w:t>
      </w:r>
      <w:proofErr w:type="spellStart"/>
      <w:r>
        <w:t>contentArea</w:t>
      </w:r>
      <w:proofErr w:type="spellEnd"/>
      <w:r>
        <w:t>"&gt; &lt;form method="post" name="</w:t>
      </w:r>
      <w:proofErr w:type="spellStart"/>
      <w:r>
        <w:t>frmLogin</w:t>
      </w:r>
      <w:proofErr w:type="spellEnd"/>
      <w:r>
        <w:t>" id="</w:t>
      </w:r>
      <w:proofErr w:type="spellStart"/>
      <w:r>
        <w:t>frmLogin</w:t>
      </w:r>
      <w:proofErr w:type="spellEnd"/>
      <w:r>
        <w:t>"&gt;</w:t>
      </w:r>
    </w:p>
    <w:p w:rsidR="00577666" w:rsidRDefault="00577666" w:rsidP="00577666">
      <w:pPr>
        <w:spacing w:line="360" w:lineRule="auto"/>
      </w:pPr>
      <w:r>
        <w:t xml:space="preserve">       &lt;p&gt;&amp;</w:t>
      </w:r>
      <w:proofErr w:type="spellStart"/>
      <w:proofErr w:type="gramStart"/>
      <w:r>
        <w:t>nbsp</w:t>
      </w:r>
      <w:proofErr w:type="spellEnd"/>
      <w:r>
        <w:t>;</w:t>
      </w:r>
      <w:proofErr w:type="gramEnd"/>
      <w:r>
        <w:t>&lt;/p&gt;</w:t>
      </w:r>
    </w:p>
    <w:p w:rsidR="00577666" w:rsidRDefault="00577666" w:rsidP="00577666">
      <w:pPr>
        <w:spacing w:line="360" w:lineRule="auto"/>
      </w:pPr>
      <w:r>
        <w:t xml:space="preserve">       &lt;table width="350" border="0" align="center" </w:t>
      </w:r>
      <w:proofErr w:type="spellStart"/>
      <w:r>
        <w:t>cellpadding</w:t>
      </w:r>
      <w:proofErr w:type="spellEnd"/>
      <w:r>
        <w:t xml:space="preserve">="5" </w:t>
      </w:r>
      <w:proofErr w:type="spellStart"/>
      <w:r>
        <w:t>cellspacing</w:t>
      </w:r>
      <w:proofErr w:type="spellEnd"/>
      <w:r>
        <w:t xml:space="preserve">="1" </w:t>
      </w:r>
      <w:proofErr w:type="spellStart"/>
      <w:r>
        <w:t>bgcolor</w:t>
      </w:r>
      <w:proofErr w:type="spellEnd"/>
      <w:r>
        <w:t>="#336699" class="</w:t>
      </w:r>
      <w:proofErr w:type="spellStart"/>
      <w:r>
        <w:t>entryTable</w:t>
      </w:r>
      <w:proofErr w:type="spell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 id="</w:t>
      </w:r>
      <w:proofErr w:type="spellStart"/>
      <w:r>
        <w:t>entryTableHeader</w:t>
      </w:r>
      <w:proofErr w:type="spellEnd"/>
      <w:r>
        <w:t xml:space="preserve">"&gt; </w:t>
      </w:r>
    </w:p>
    <w:p w:rsidR="00577666" w:rsidRDefault="00577666" w:rsidP="00577666">
      <w:pPr>
        <w:spacing w:line="360" w:lineRule="auto"/>
      </w:pPr>
      <w:r>
        <w:t xml:space="preserve">         &lt;</w:t>
      </w:r>
      <w:proofErr w:type="gramStart"/>
      <w:r>
        <w:t>td</w:t>
      </w:r>
      <w:proofErr w:type="gramEnd"/>
      <w:r>
        <w:t>&gt;:: User Login ::&lt;/td&gt;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&lt;td class="</w:t>
      </w:r>
      <w:proofErr w:type="spellStart"/>
      <w:r>
        <w:t>contentArea</w:t>
      </w:r>
      <w:proofErr w:type="spellEnd"/>
      <w:r>
        <w:t xml:space="preserve">"&gt; </w:t>
      </w:r>
    </w:p>
    <w:p w:rsidR="00577666" w:rsidRDefault="00577666" w:rsidP="00577666">
      <w:pPr>
        <w:spacing w:line="360" w:lineRule="auto"/>
      </w:pPr>
      <w:r>
        <w:tab/>
      </w:r>
      <w:r>
        <w:tab/>
        <w:t xml:space="preserve"> &lt;div class="</w:t>
      </w:r>
      <w:proofErr w:type="spellStart"/>
      <w:r>
        <w:t>errorMessage</w:t>
      </w:r>
      <w:proofErr w:type="spellEnd"/>
      <w:r>
        <w:t>" align="center"&gt;&lt;</w:t>
      </w:r>
      <w:proofErr w:type="gramStart"/>
      <w:r>
        <w:t>?</w:t>
      </w:r>
      <w:proofErr w:type="spellStart"/>
      <w:r>
        <w:t>php</w:t>
      </w:r>
      <w:proofErr w:type="spellEnd"/>
      <w:proofErr w:type="gramEnd"/>
      <w:r>
        <w:t xml:space="preserve"> echo $</w:t>
      </w:r>
      <w:proofErr w:type="spellStart"/>
      <w:r>
        <w:t>errorMessage</w:t>
      </w:r>
      <w:proofErr w:type="spellEnd"/>
      <w:r>
        <w:t>; ?&gt;&lt;/div&gt;</w:t>
      </w:r>
    </w:p>
    <w:p w:rsidR="00577666" w:rsidRDefault="00577666" w:rsidP="00577666">
      <w:pPr>
        <w:spacing w:line="360" w:lineRule="auto"/>
      </w:pPr>
    </w:p>
    <w:p w:rsidR="00577666" w:rsidRDefault="00577666" w:rsidP="00577666">
      <w:pPr>
        <w:spacing w:line="360" w:lineRule="auto"/>
      </w:pPr>
      <w:r>
        <w:tab/>
      </w:r>
      <w:r>
        <w:tab/>
        <w:t xml:space="preserve">  &lt;table width="100%" border="0" </w:t>
      </w:r>
      <w:proofErr w:type="spellStart"/>
      <w:r>
        <w:t>cellpadding</w:t>
      </w:r>
      <w:proofErr w:type="spellEnd"/>
      <w:r>
        <w:t xml:space="preserve">="2" </w:t>
      </w:r>
      <w:proofErr w:type="spellStart"/>
      <w:r>
        <w:t>cellspacing</w:t>
      </w:r>
      <w:proofErr w:type="spellEnd"/>
      <w:r>
        <w:t>="1" class="text"&gt;</w:t>
      </w:r>
    </w:p>
    <w:p w:rsidR="00577666" w:rsidRDefault="00577666" w:rsidP="00577666">
      <w:pPr>
        <w:spacing w:line="360" w:lineRule="auto"/>
      </w:pPr>
      <w:r>
        <w:t xml:space="preserve">           &lt;</w:t>
      </w:r>
      <w:proofErr w:type="spellStart"/>
      <w:proofErr w:type="gramStart"/>
      <w:r>
        <w:t>tr</w:t>
      </w:r>
      <w:proofErr w:type="spellEnd"/>
      <w:proofErr w:type="gramEnd"/>
      <w:r>
        <w:t xml:space="preserve"> align="center"&gt; </w:t>
      </w:r>
    </w:p>
    <w:p w:rsidR="00577666" w:rsidRDefault="00577666" w:rsidP="00577666">
      <w:pPr>
        <w:spacing w:line="360" w:lineRule="auto"/>
      </w:pPr>
      <w:r>
        <w:t xml:space="preserve">            &lt;td </w:t>
      </w:r>
      <w:proofErr w:type="spellStart"/>
      <w:r>
        <w:t>colspan</w:t>
      </w:r>
      <w:proofErr w:type="spellEnd"/>
      <w:r>
        <w:t>="3"&gt;&amp;</w:t>
      </w:r>
      <w:proofErr w:type="spellStart"/>
      <w:proofErr w:type="gramStart"/>
      <w:r>
        <w:t>nbsp</w:t>
      </w:r>
      <w:proofErr w:type="spellEnd"/>
      <w:r>
        <w:t>;</w:t>
      </w:r>
      <w:proofErr w:type="gramEnd"/>
      <w:r>
        <w: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 class="text"&gt; </w:t>
      </w:r>
    </w:p>
    <w:p w:rsidR="00577666" w:rsidRDefault="00577666" w:rsidP="00577666">
      <w:pPr>
        <w:spacing w:line="360" w:lineRule="auto"/>
      </w:pPr>
      <w:r>
        <w:t xml:space="preserve">            &lt;td width="100" align="right"&gt;User Name&lt;/td&gt;</w:t>
      </w:r>
    </w:p>
    <w:p w:rsidR="00577666" w:rsidRDefault="00577666" w:rsidP="00577666">
      <w:pPr>
        <w:spacing w:line="360" w:lineRule="auto"/>
      </w:pPr>
      <w:r>
        <w:t xml:space="preserve">            &lt;td width="10" align="center"</w:t>
      </w:r>
      <w:proofErr w:type="gramStart"/>
      <w:r>
        <w:t>&gt;:</w:t>
      </w:r>
      <w:proofErr w:type="gramEnd"/>
      <w:r>
        <w:t>&lt;/td&gt;</w:t>
      </w:r>
    </w:p>
    <w:p w:rsidR="00577666" w:rsidRDefault="00577666" w:rsidP="00577666">
      <w:pPr>
        <w:spacing w:line="360" w:lineRule="auto"/>
      </w:pPr>
      <w:r>
        <w:t xml:space="preserve">            &lt;</w:t>
      </w:r>
      <w:proofErr w:type="gramStart"/>
      <w:r>
        <w:t>td</w:t>
      </w:r>
      <w:proofErr w:type="gramEnd"/>
      <w:r>
        <w:t>&gt;&lt;input name="</w:t>
      </w:r>
      <w:proofErr w:type="spellStart"/>
      <w:r>
        <w:t>txtUserName</w:t>
      </w:r>
      <w:proofErr w:type="spellEnd"/>
      <w:r>
        <w:t>" type="text" class="box" id="</w:t>
      </w:r>
      <w:proofErr w:type="spellStart"/>
      <w:r>
        <w:t>txtUserName</w:t>
      </w:r>
      <w:proofErr w:type="spellEnd"/>
      <w:r>
        <w:t xml:space="preserve">"  size="30" </w:t>
      </w:r>
      <w:proofErr w:type="spellStart"/>
      <w:r>
        <w:t>maxlength</w:t>
      </w:r>
      <w:proofErr w:type="spellEnd"/>
      <w:r>
        <w:t>="40"&gt;&lt;/td&gt;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r>
        <w:t>td</w:t>
      </w:r>
      <w:proofErr w:type="spellEnd"/>
      <w:r>
        <w:t xml:space="preserve"> align="right"&gt;Password&lt;/td&gt;</w:t>
      </w:r>
    </w:p>
    <w:p w:rsidR="00577666" w:rsidRDefault="00577666" w:rsidP="00577666">
      <w:pPr>
        <w:spacing w:line="360" w:lineRule="auto"/>
      </w:pPr>
      <w:r>
        <w:t xml:space="preserve">             &lt;</w:t>
      </w:r>
      <w:proofErr w:type="spellStart"/>
      <w:r>
        <w:t>td</w:t>
      </w:r>
      <w:proofErr w:type="spellEnd"/>
      <w:r>
        <w:t xml:space="preserve"> align="center"</w:t>
      </w:r>
      <w:proofErr w:type="gramStart"/>
      <w:r>
        <w:t>&gt;:</w:t>
      </w:r>
      <w:proofErr w:type="gramEnd"/>
      <w:r>
        <w:t>&lt;/td&gt;</w:t>
      </w:r>
    </w:p>
    <w:p w:rsidR="00577666" w:rsidRDefault="00577666" w:rsidP="00577666">
      <w:pPr>
        <w:spacing w:line="360" w:lineRule="auto"/>
      </w:pPr>
      <w:r>
        <w:lastRenderedPageBreak/>
        <w:t xml:space="preserve">             &lt;</w:t>
      </w:r>
      <w:proofErr w:type="gramStart"/>
      <w:r>
        <w:t>td</w:t>
      </w:r>
      <w:proofErr w:type="gramEnd"/>
      <w:r>
        <w:t>&gt;&lt;input name="</w:t>
      </w:r>
      <w:proofErr w:type="spellStart"/>
      <w:r>
        <w:t>txtPassword</w:t>
      </w:r>
      <w:proofErr w:type="spellEnd"/>
      <w:r>
        <w:t>" type="password" class="box" id="</w:t>
      </w:r>
      <w:proofErr w:type="spellStart"/>
      <w:r>
        <w:t>txtPassword</w:t>
      </w:r>
      <w:proofErr w:type="spellEnd"/>
      <w:r>
        <w:t xml:space="preserve">" size="30" </w:t>
      </w:r>
      <w:proofErr w:type="spellStart"/>
      <w:r>
        <w:t>maxlength</w:t>
      </w:r>
      <w:proofErr w:type="spellEnd"/>
      <w:r>
        <w:t>="40"&gt;&lt;/td&gt;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&lt;td width="100" align="right"&gt;User Type &lt;/td&gt;</w:t>
      </w:r>
    </w:p>
    <w:p w:rsidR="00577666" w:rsidRDefault="00577666" w:rsidP="00577666">
      <w:pPr>
        <w:spacing w:line="360" w:lineRule="auto"/>
      </w:pPr>
      <w:r>
        <w:t xml:space="preserve">            &lt;td width="10" align="center"</w:t>
      </w:r>
      <w:proofErr w:type="gramStart"/>
      <w:r>
        <w:t>&gt;:</w:t>
      </w:r>
      <w:proofErr w:type="gramEnd"/>
      <w:r>
        <w:t>&lt;/td&gt;</w:t>
      </w:r>
    </w:p>
    <w:p w:rsidR="00577666" w:rsidRDefault="00577666" w:rsidP="00577666">
      <w:pPr>
        <w:spacing w:line="360" w:lineRule="auto"/>
      </w:pPr>
      <w:r>
        <w:t xml:space="preserve">            &lt;</w:t>
      </w:r>
      <w:proofErr w:type="gramStart"/>
      <w:r>
        <w:t>td</w:t>
      </w:r>
      <w:proofErr w:type="gramEnd"/>
      <w:r>
        <w:t>&gt;&lt;label&gt;</w:t>
      </w:r>
    </w:p>
    <w:p w:rsidR="00577666" w:rsidRDefault="00577666" w:rsidP="00577666">
      <w:pPr>
        <w:spacing w:line="360" w:lineRule="auto"/>
      </w:pPr>
      <w:r>
        <w:t xml:space="preserve">              &lt;select name="</w:t>
      </w:r>
      <w:proofErr w:type="spellStart"/>
      <w:r>
        <w:t>utype</w:t>
      </w:r>
      <w:proofErr w:type="spellEnd"/>
      <w:r>
        <w:t>" class="box"&gt;</w:t>
      </w:r>
    </w:p>
    <w:p w:rsidR="00577666" w:rsidRDefault="00577666" w:rsidP="00577666">
      <w:pPr>
        <w:spacing w:line="360" w:lineRule="auto"/>
      </w:pPr>
      <w:r>
        <w:tab/>
      </w:r>
      <w:r>
        <w:tab/>
      </w:r>
      <w:r>
        <w:tab/>
        <w:t xml:space="preserve">  &lt;</w:t>
      </w:r>
      <w:proofErr w:type="gramStart"/>
      <w:r>
        <w:t>option</w:t>
      </w:r>
      <w:proofErr w:type="gramEnd"/>
      <w:r>
        <w:t xml:space="preserve"> &gt;&amp;</w:t>
      </w:r>
      <w:proofErr w:type="spellStart"/>
      <w:r>
        <w:t>nbsp</w:t>
      </w:r>
      <w:proofErr w:type="spellEnd"/>
      <w:r>
        <w:t>;&amp;</w:t>
      </w:r>
      <w:proofErr w:type="spellStart"/>
      <w:r>
        <w:t>nbsp</w:t>
      </w:r>
      <w:proofErr w:type="spellEnd"/>
      <w:r>
        <w:t>;--- Select User --- &amp;</w:t>
      </w:r>
      <w:proofErr w:type="spellStart"/>
      <w:r>
        <w:t>nbsp</w:t>
      </w:r>
      <w:proofErr w:type="spellEnd"/>
      <w:r>
        <w:t>;&lt;/option&gt;</w:t>
      </w:r>
    </w:p>
    <w:p w:rsidR="00577666" w:rsidRDefault="00577666" w:rsidP="00577666">
      <w:pPr>
        <w:spacing w:line="360" w:lineRule="auto"/>
      </w:pPr>
      <w:r>
        <w:tab/>
      </w:r>
      <w:r>
        <w:tab/>
      </w:r>
      <w:r>
        <w:tab/>
        <w:t xml:space="preserve">  &lt;option value="admin"&gt;&amp;</w:t>
      </w:r>
      <w:proofErr w:type="spellStart"/>
      <w:r>
        <w:t>nbsp</w:t>
      </w:r>
      <w:proofErr w:type="spellEnd"/>
      <w:proofErr w:type="gramStart"/>
      <w:r>
        <w:t>;&amp;</w:t>
      </w:r>
      <w:proofErr w:type="spellStart"/>
      <w:proofErr w:type="gramEnd"/>
      <w:r>
        <w:t>nbsp</w:t>
      </w:r>
      <w:proofErr w:type="spellEnd"/>
      <w:r>
        <w:t>; Administrator &amp;</w:t>
      </w:r>
      <w:proofErr w:type="spellStart"/>
      <w:r>
        <w:t>nbsp</w:t>
      </w:r>
      <w:proofErr w:type="spellEnd"/>
      <w:r>
        <w:t>;&lt;/option&gt;</w:t>
      </w:r>
    </w:p>
    <w:p w:rsidR="00577666" w:rsidRDefault="00577666" w:rsidP="00577666">
      <w:pPr>
        <w:spacing w:line="360" w:lineRule="auto"/>
      </w:pPr>
      <w:r>
        <w:tab/>
      </w:r>
      <w:r>
        <w:tab/>
      </w:r>
      <w:r>
        <w:tab/>
        <w:t xml:space="preserve">  &lt;option value="customer"&gt;&amp;</w:t>
      </w:r>
      <w:proofErr w:type="spellStart"/>
      <w:r>
        <w:t>nbsp</w:t>
      </w:r>
      <w:proofErr w:type="spellEnd"/>
      <w:proofErr w:type="gramStart"/>
      <w:r>
        <w:t>;&amp;</w:t>
      </w:r>
      <w:proofErr w:type="spellStart"/>
      <w:proofErr w:type="gramEnd"/>
      <w:r>
        <w:t>nbsp</w:t>
      </w:r>
      <w:proofErr w:type="spellEnd"/>
      <w:r>
        <w:t>; Client &amp;</w:t>
      </w:r>
      <w:proofErr w:type="spellStart"/>
      <w:r>
        <w:t>nbsp</w:t>
      </w:r>
      <w:proofErr w:type="spellEnd"/>
      <w:r>
        <w:t>;&lt;/option&gt;</w:t>
      </w:r>
    </w:p>
    <w:p w:rsidR="00577666" w:rsidRDefault="00577666" w:rsidP="00577666">
      <w:pPr>
        <w:spacing w:line="360" w:lineRule="auto"/>
      </w:pPr>
      <w:r>
        <w:tab/>
      </w:r>
      <w:r>
        <w:tab/>
      </w:r>
      <w:r>
        <w:tab/>
        <w:t xml:space="preserve">  &lt;option value="employee"&gt;&amp;</w:t>
      </w:r>
      <w:proofErr w:type="spellStart"/>
      <w:r>
        <w:t>nbsp</w:t>
      </w:r>
      <w:proofErr w:type="spellEnd"/>
      <w:proofErr w:type="gramStart"/>
      <w:r>
        <w:t>;&amp;</w:t>
      </w:r>
      <w:proofErr w:type="spellStart"/>
      <w:proofErr w:type="gramEnd"/>
      <w:r>
        <w:t>nbsp</w:t>
      </w:r>
      <w:proofErr w:type="spellEnd"/>
      <w:r>
        <w:t>; Attorney &amp;</w:t>
      </w:r>
      <w:proofErr w:type="spellStart"/>
      <w:r>
        <w:t>nbsp</w:t>
      </w:r>
      <w:proofErr w:type="spellEnd"/>
      <w:r>
        <w:t>;&lt;/option&gt;</w:t>
      </w:r>
    </w:p>
    <w:p w:rsidR="00577666" w:rsidRDefault="00577666" w:rsidP="00577666">
      <w:pPr>
        <w:spacing w:line="360" w:lineRule="auto"/>
      </w:pPr>
      <w:r>
        <w:t xml:space="preserve">              &lt;/select&gt;</w:t>
      </w:r>
    </w:p>
    <w:p w:rsidR="00577666" w:rsidRDefault="00577666" w:rsidP="00577666">
      <w:pPr>
        <w:spacing w:line="360" w:lineRule="auto"/>
      </w:pPr>
      <w:r>
        <w:t xml:space="preserve">              &lt;/label&gt;&lt;/td&gt;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&lt;td </w:t>
      </w:r>
      <w:proofErr w:type="spellStart"/>
      <w:r>
        <w:t>colspan</w:t>
      </w:r>
      <w:proofErr w:type="spellEnd"/>
      <w:r>
        <w:t>="2"&gt;&amp;</w:t>
      </w:r>
      <w:proofErr w:type="spellStart"/>
      <w:proofErr w:type="gramStart"/>
      <w:r>
        <w:t>nbsp</w:t>
      </w:r>
      <w:proofErr w:type="spellEnd"/>
      <w:r>
        <w:t>;</w:t>
      </w:r>
      <w:proofErr w:type="gramEnd"/>
      <w:r>
        <w:t>&lt;/td&gt;</w:t>
      </w:r>
    </w:p>
    <w:p w:rsidR="00577666" w:rsidRDefault="00577666" w:rsidP="00577666">
      <w:pPr>
        <w:spacing w:line="360" w:lineRule="auto"/>
      </w:pPr>
      <w:r>
        <w:t xml:space="preserve">             &lt;</w:t>
      </w:r>
      <w:proofErr w:type="gramStart"/>
      <w:r>
        <w:t>td</w:t>
      </w:r>
      <w:proofErr w:type="gramEnd"/>
      <w:r>
        <w:t>&gt;&amp;</w:t>
      </w:r>
      <w:proofErr w:type="spellStart"/>
      <w:r>
        <w:t>nbsp</w:t>
      </w:r>
      <w:proofErr w:type="spellEnd"/>
      <w:r>
        <w: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&lt;td </w:t>
      </w:r>
      <w:proofErr w:type="spellStart"/>
      <w:r>
        <w:t>colspan</w:t>
      </w:r>
      <w:proofErr w:type="spellEnd"/>
      <w:r>
        <w:t>="2"&gt;&amp;</w:t>
      </w:r>
      <w:proofErr w:type="spellStart"/>
      <w:proofErr w:type="gramStart"/>
      <w:r>
        <w:t>nbsp</w:t>
      </w:r>
      <w:proofErr w:type="spellEnd"/>
      <w:r>
        <w:t>;</w:t>
      </w:r>
      <w:proofErr w:type="gramEnd"/>
      <w:r>
        <w:t>&lt;/td&gt;</w:t>
      </w:r>
    </w:p>
    <w:p w:rsidR="00577666" w:rsidRDefault="00577666" w:rsidP="00577666">
      <w:pPr>
        <w:spacing w:line="360" w:lineRule="auto"/>
      </w:pPr>
      <w:r>
        <w:t xml:space="preserve">             &lt;</w:t>
      </w:r>
      <w:proofErr w:type="gramStart"/>
      <w:r>
        <w:t>td</w:t>
      </w:r>
      <w:proofErr w:type="gramEnd"/>
      <w:r>
        <w:t xml:space="preserve">&gt;&lt;div align="right"&gt;New Client? &lt;a </w:t>
      </w:r>
      <w:proofErr w:type="spellStart"/>
      <w:r>
        <w:t>href</w:t>
      </w:r>
      <w:proofErr w:type="spellEnd"/>
      <w:r>
        <w:t>="</w:t>
      </w:r>
      <w:proofErr w:type="spellStart"/>
      <w:r>
        <w:t>register.php</w:t>
      </w:r>
      <w:proofErr w:type="spellEnd"/>
      <w:r>
        <w:t>"&gt;Register Here&lt;/a&gt; &lt;/div&gt;&lt;/td&gt;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&lt;td </w:t>
      </w:r>
      <w:proofErr w:type="spellStart"/>
      <w:r>
        <w:t>colspan</w:t>
      </w:r>
      <w:proofErr w:type="spellEnd"/>
      <w:r>
        <w:t xml:space="preserve">="3"&gt;&lt;div align="right"&gt;&lt;a </w:t>
      </w:r>
      <w:proofErr w:type="spellStart"/>
      <w:r>
        <w:t>href</w:t>
      </w:r>
      <w:proofErr w:type="spellEnd"/>
      <w:r>
        <w:t>="forget-</w:t>
      </w:r>
      <w:proofErr w:type="spellStart"/>
      <w:r>
        <w:t>password.php</w:t>
      </w:r>
      <w:proofErr w:type="spellEnd"/>
      <w:r>
        <w:t>"&gt;Forget Password&lt;/a&gt; &lt;/div&gt;&lt;/td&gt;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w:t>
      </w:r>
      <w:proofErr w:type="spellStart"/>
      <w:proofErr w:type="gramStart"/>
      <w:r>
        <w:t>tr</w:t>
      </w:r>
      <w:proofErr w:type="spellEnd"/>
      <w:proofErr w:type="gramEnd"/>
      <w:r>
        <w:t xml:space="preserve">&gt; </w:t>
      </w:r>
    </w:p>
    <w:p w:rsidR="00577666" w:rsidRDefault="00577666" w:rsidP="00577666">
      <w:pPr>
        <w:spacing w:line="360" w:lineRule="auto"/>
      </w:pPr>
      <w:r>
        <w:t xml:space="preserve">            &lt;td </w:t>
      </w:r>
      <w:proofErr w:type="spellStart"/>
      <w:r>
        <w:t>colspan</w:t>
      </w:r>
      <w:proofErr w:type="spellEnd"/>
      <w:r>
        <w:t>="2"&gt;&amp;</w:t>
      </w:r>
      <w:proofErr w:type="spellStart"/>
      <w:proofErr w:type="gramStart"/>
      <w:r>
        <w:t>nbsp</w:t>
      </w:r>
      <w:proofErr w:type="spellEnd"/>
      <w:r>
        <w:t>;</w:t>
      </w:r>
      <w:proofErr w:type="gramEnd"/>
      <w:r>
        <w:t>&lt;/td&gt;</w:t>
      </w:r>
    </w:p>
    <w:p w:rsidR="00577666" w:rsidRDefault="00577666" w:rsidP="00577666">
      <w:pPr>
        <w:spacing w:line="360" w:lineRule="auto"/>
      </w:pPr>
      <w:r>
        <w:lastRenderedPageBreak/>
        <w:t xml:space="preserve">            &lt;td&gt;&lt;input name="</w:t>
      </w:r>
      <w:proofErr w:type="spellStart"/>
      <w:r>
        <w:t>btnLogin</w:t>
      </w:r>
      <w:proofErr w:type="spellEnd"/>
      <w:r>
        <w:t>" type="submit" id="</w:t>
      </w:r>
      <w:proofErr w:type="spellStart"/>
      <w:r>
        <w:t>btnLogin</w:t>
      </w:r>
      <w:proofErr w:type="spellEnd"/>
      <w:r>
        <w:t xml:space="preserve">" value=" Login </w:t>
      </w:r>
      <w:proofErr w:type="gramStart"/>
      <w:r>
        <w:t>Now "</w:t>
      </w:r>
      <w:proofErr w:type="gramEnd"/>
      <w:r>
        <w:t xml:space="preserve"> style="font-size:14px;color:#0066FF;padding:5px 8px;"&gt;&lt;/td&gt;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&lt;/table&gt;&lt;/td&gt;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&lt;/table&gt;</w:t>
      </w:r>
    </w:p>
    <w:p w:rsidR="00577666" w:rsidRDefault="00577666" w:rsidP="00577666">
      <w:pPr>
        <w:spacing w:line="360" w:lineRule="auto"/>
      </w:pPr>
      <w:r>
        <w:t xml:space="preserve">       &lt;p&gt;&amp;</w:t>
      </w:r>
      <w:proofErr w:type="spellStart"/>
      <w:proofErr w:type="gramStart"/>
      <w:r>
        <w:t>nbsp</w:t>
      </w:r>
      <w:proofErr w:type="spellEnd"/>
      <w:r>
        <w:t>;</w:t>
      </w:r>
      <w:proofErr w:type="gramEnd"/>
      <w:r>
        <w:t>&lt;/p&gt;</w:t>
      </w:r>
    </w:p>
    <w:p w:rsidR="00577666" w:rsidRDefault="00577666" w:rsidP="00577666">
      <w:pPr>
        <w:spacing w:line="360" w:lineRule="auto"/>
      </w:pPr>
      <w:r>
        <w:t xml:space="preserve">      &lt;/form&gt;&lt;/td&gt;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 xml:space="preserve">   &lt;/table&gt;&lt;/td&gt;</w:t>
      </w:r>
    </w:p>
    <w:p w:rsidR="00577666" w:rsidRDefault="00577666" w:rsidP="00577666">
      <w:pPr>
        <w:spacing w:line="360" w:lineRule="auto"/>
      </w:pPr>
      <w:r>
        <w:t xml:space="preserve"> &lt;/</w:t>
      </w:r>
      <w:proofErr w:type="spellStart"/>
      <w:proofErr w:type="gramStart"/>
      <w:r>
        <w:t>tr</w:t>
      </w:r>
      <w:proofErr w:type="spellEnd"/>
      <w:proofErr w:type="gramEnd"/>
      <w:r>
        <w:t>&gt;</w:t>
      </w:r>
    </w:p>
    <w:p w:rsidR="00577666" w:rsidRDefault="00577666" w:rsidP="00577666">
      <w:pPr>
        <w:spacing w:line="360" w:lineRule="auto"/>
      </w:pPr>
      <w:r>
        <w:t>&lt;/table&gt;</w:t>
      </w:r>
    </w:p>
    <w:p w:rsidR="00577666" w:rsidRDefault="00577666" w:rsidP="00577666">
      <w:pPr>
        <w:spacing w:line="360" w:lineRule="auto"/>
      </w:pPr>
      <w:r>
        <w:t>&lt;/body&gt;</w:t>
      </w:r>
    </w:p>
    <w:p w:rsidR="00577666" w:rsidRDefault="00577666" w:rsidP="00577666">
      <w:pPr>
        <w:spacing w:line="360" w:lineRule="auto"/>
      </w:pPr>
      <w:r>
        <w:t>&lt;/html&gt;</w:t>
      </w: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577666" w:rsidRDefault="00577666" w:rsidP="00577666">
      <w:pPr>
        <w:spacing w:line="360" w:lineRule="auto"/>
      </w:pPr>
    </w:p>
    <w:p w:rsidR="00D420F8" w:rsidRDefault="00D420F8" w:rsidP="00D420F8">
      <w:pPr>
        <w:spacing w:after="200" w:line="360" w:lineRule="auto"/>
        <w:ind w:left="2880"/>
        <w:contextualSpacing/>
        <w:jc w:val="both"/>
        <w:rPr>
          <w:b/>
          <w:sz w:val="72"/>
          <w:szCs w:val="72"/>
        </w:rPr>
      </w:pPr>
    </w:p>
    <w:p w:rsidR="00D420F8" w:rsidRDefault="00D420F8" w:rsidP="00D420F8">
      <w:pPr>
        <w:spacing w:after="200" w:line="360" w:lineRule="auto"/>
        <w:contextualSpacing/>
        <w:rPr>
          <w:b/>
          <w:sz w:val="72"/>
          <w:szCs w:val="72"/>
        </w:rPr>
      </w:pPr>
    </w:p>
    <w:p w:rsidR="00D420F8" w:rsidRDefault="00D420F8" w:rsidP="00D420F8">
      <w:pPr>
        <w:spacing w:after="200" w:line="360" w:lineRule="auto"/>
        <w:contextualSpacing/>
        <w:rPr>
          <w:b/>
          <w:sz w:val="72"/>
          <w:szCs w:val="72"/>
        </w:rPr>
      </w:pPr>
    </w:p>
    <w:p w:rsidR="00D420F8" w:rsidRDefault="00D420F8" w:rsidP="00D420F8">
      <w:pPr>
        <w:spacing w:after="200" w:line="360" w:lineRule="auto"/>
        <w:contextualSpacing/>
        <w:rPr>
          <w:b/>
          <w:sz w:val="72"/>
          <w:szCs w:val="72"/>
        </w:rPr>
      </w:pPr>
    </w:p>
    <w:p w:rsidR="00D420F8" w:rsidRDefault="00D420F8" w:rsidP="00D420F8">
      <w:pPr>
        <w:spacing w:after="200" w:line="360" w:lineRule="auto"/>
        <w:contextualSpacing/>
        <w:rPr>
          <w:b/>
          <w:sz w:val="72"/>
          <w:szCs w:val="72"/>
        </w:rPr>
      </w:pPr>
    </w:p>
    <w:p w:rsidR="00D420F8" w:rsidRDefault="00D420F8" w:rsidP="00D420F8">
      <w:pPr>
        <w:spacing w:after="200" w:line="360" w:lineRule="auto"/>
        <w:contextualSpacing/>
        <w:rPr>
          <w:b/>
          <w:sz w:val="72"/>
          <w:szCs w:val="72"/>
        </w:rPr>
      </w:pPr>
      <w:r>
        <w:rPr>
          <w:b/>
          <w:sz w:val="72"/>
          <w:szCs w:val="72"/>
        </w:rPr>
        <w:t xml:space="preserve">    </w:t>
      </w:r>
    </w:p>
    <w:p w:rsidR="00D420F8" w:rsidRPr="00D420F8" w:rsidRDefault="00D420F8" w:rsidP="00D420F8">
      <w:pPr>
        <w:spacing w:after="200" w:line="360" w:lineRule="auto"/>
        <w:contextualSpacing/>
        <w:rPr>
          <w:b/>
          <w:sz w:val="72"/>
          <w:szCs w:val="72"/>
        </w:rPr>
      </w:pPr>
      <w:r>
        <w:rPr>
          <w:b/>
          <w:sz w:val="72"/>
          <w:szCs w:val="72"/>
        </w:rPr>
        <w:t xml:space="preserve">     6. SYSTEM TESTING</w:t>
      </w:r>
    </w:p>
    <w:p w:rsidR="0009560D" w:rsidRPr="00577666" w:rsidRDefault="0009560D" w:rsidP="0009560D">
      <w:pPr>
        <w:spacing w:after="200" w:line="360" w:lineRule="auto"/>
        <w:ind w:left="2880"/>
        <w:contextualSpacing/>
        <w:rPr>
          <w:b/>
          <w:sz w:val="32"/>
          <w:szCs w:val="32"/>
        </w:rPr>
      </w:pPr>
      <w:r>
        <w:br w:type="page"/>
      </w:r>
    </w:p>
    <w:p w:rsidR="0009560D" w:rsidRDefault="0009560D">
      <w:pPr>
        <w:spacing w:after="200" w:line="276" w:lineRule="auto"/>
      </w:pPr>
    </w:p>
    <w:p w:rsidR="00577666" w:rsidRPr="004C2D3E" w:rsidRDefault="00577666" w:rsidP="00577666">
      <w:pPr>
        <w:spacing w:line="360" w:lineRule="auto"/>
      </w:pPr>
      <w:r w:rsidRPr="004C2D3E">
        <w:t>Testing is the process of detecting errors. Testing performs a very critical role for quality assurance and for ensuring the reliability of software. The results of testing are used later on during maintenance also.</w:t>
      </w:r>
    </w:p>
    <w:p w:rsidR="00577666" w:rsidRPr="004C2D3E" w:rsidRDefault="00577666" w:rsidP="00577666">
      <w:pPr>
        <w:spacing w:line="360" w:lineRule="auto"/>
        <w:rPr>
          <w:b/>
          <w:bCs/>
        </w:rPr>
      </w:pPr>
      <w:r w:rsidRPr="004C2D3E">
        <w:rPr>
          <w:b/>
          <w:bCs/>
        </w:rPr>
        <w:t>Testing Objectives include:</w:t>
      </w:r>
    </w:p>
    <w:p w:rsidR="00577666" w:rsidRPr="004C2D3E" w:rsidRDefault="00577666" w:rsidP="00577666">
      <w:pPr>
        <w:spacing w:line="360" w:lineRule="auto"/>
      </w:pPr>
      <w:r w:rsidRPr="004C2D3E">
        <w:t>The main objective of testing is to uncover a host of errors, systematically and with minimum effort and time. Stating formally, we can say,</w:t>
      </w:r>
    </w:p>
    <w:p w:rsidR="00577666" w:rsidRPr="004C2D3E" w:rsidRDefault="00577666" w:rsidP="00577666">
      <w:pPr>
        <w:numPr>
          <w:ilvl w:val="0"/>
          <w:numId w:val="15"/>
        </w:numPr>
        <w:spacing w:line="360" w:lineRule="auto"/>
      </w:pPr>
      <w:r w:rsidRPr="004C2D3E">
        <w:t xml:space="preserve">Testing is a process of executing a program with the intent of finding an error </w:t>
      </w:r>
    </w:p>
    <w:p w:rsidR="00577666" w:rsidRPr="004C2D3E" w:rsidRDefault="00577666" w:rsidP="00577666">
      <w:pPr>
        <w:numPr>
          <w:ilvl w:val="0"/>
          <w:numId w:val="15"/>
        </w:numPr>
        <w:spacing w:line="360" w:lineRule="auto"/>
      </w:pPr>
      <w:r w:rsidRPr="004C2D3E">
        <w:t>A good test case is one that has a probability of finding an as yet undiscovered error</w:t>
      </w:r>
    </w:p>
    <w:p w:rsidR="00577666" w:rsidRPr="004C2D3E" w:rsidRDefault="00577666" w:rsidP="00577666">
      <w:pPr>
        <w:numPr>
          <w:ilvl w:val="0"/>
          <w:numId w:val="15"/>
        </w:numPr>
        <w:spacing w:line="360" w:lineRule="auto"/>
      </w:pPr>
      <w:r w:rsidRPr="004C2D3E">
        <w:t>A successful test is one that uncovers an undiscovered error</w:t>
      </w:r>
    </w:p>
    <w:p w:rsidR="00577666" w:rsidRPr="004C2D3E" w:rsidRDefault="00577666" w:rsidP="00577666">
      <w:pPr>
        <w:spacing w:line="360" w:lineRule="auto"/>
        <w:rPr>
          <w:b/>
          <w:bCs/>
        </w:rPr>
      </w:pPr>
    </w:p>
    <w:p w:rsidR="00577666" w:rsidRPr="004C2D3E" w:rsidRDefault="00577666" w:rsidP="00577666">
      <w:pPr>
        <w:spacing w:line="360" w:lineRule="auto"/>
      </w:pPr>
      <w:r w:rsidRPr="004C2D3E">
        <w:rPr>
          <w:b/>
          <w:bCs/>
        </w:rPr>
        <w:t>Testing Principles:</w:t>
      </w:r>
    </w:p>
    <w:p w:rsidR="00577666" w:rsidRPr="004C2D3E" w:rsidRDefault="00577666" w:rsidP="00577666">
      <w:pPr>
        <w:numPr>
          <w:ilvl w:val="0"/>
          <w:numId w:val="14"/>
        </w:numPr>
        <w:spacing w:line="360" w:lineRule="auto"/>
      </w:pPr>
      <w:r w:rsidRPr="004C2D3E">
        <w:t>All tests should be traceable to end user requirements</w:t>
      </w:r>
    </w:p>
    <w:p w:rsidR="00577666" w:rsidRPr="004C2D3E" w:rsidRDefault="00577666" w:rsidP="00577666">
      <w:pPr>
        <w:numPr>
          <w:ilvl w:val="0"/>
          <w:numId w:val="14"/>
        </w:numPr>
        <w:spacing w:line="360" w:lineRule="auto"/>
      </w:pPr>
      <w:r w:rsidRPr="004C2D3E">
        <w:t>Tests should be planned long before testing begins</w:t>
      </w:r>
    </w:p>
    <w:p w:rsidR="00577666" w:rsidRPr="004C2D3E" w:rsidRDefault="00577666" w:rsidP="00577666">
      <w:pPr>
        <w:numPr>
          <w:ilvl w:val="0"/>
          <w:numId w:val="14"/>
        </w:numPr>
        <w:spacing w:line="360" w:lineRule="auto"/>
      </w:pPr>
      <w:r w:rsidRPr="004C2D3E">
        <w:t>Testing should begin on a small scale and progress towards testing in large</w:t>
      </w:r>
    </w:p>
    <w:p w:rsidR="00577666" w:rsidRPr="004C2D3E" w:rsidRDefault="00577666" w:rsidP="00577666">
      <w:pPr>
        <w:numPr>
          <w:ilvl w:val="0"/>
          <w:numId w:val="14"/>
        </w:numPr>
        <w:spacing w:line="360" w:lineRule="auto"/>
      </w:pPr>
      <w:r w:rsidRPr="004C2D3E">
        <w:t>Exhaustive testing is not possible</w:t>
      </w:r>
    </w:p>
    <w:p w:rsidR="00577666" w:rsidRPr="00577666" w:rsidRDefault="00577666" w:rsidP="00577666">
      <w:pPr>
        <w:numPr>
          <w:ilvl w:val="0"/>
          <w:numId w:val="14"/>
        </w:numPr>
        <w:spacing w:line="360" w:lineRule="auto"/>
      </w:pPr>
      <w:r w:rsidRPr="004C2D3E">
        <w:t>To be most effective testing should be conducted by an independent third party.</w:t>
      </w:r>
    </w:p>
    <w:p w:rsidR="00577666" w:rsidRDefault="00577666" w:rsidP="00577666">
      <w:pPr>
        <w:spacing w:line="360" w:lineRule="auto"/>
        <w:ind w:firstLine="720"/>
        <w:jc w:val="both"/>
      </w:pPr>
      <w:r w:rsidRPr="007D3E94">
        <w:t>It is the process of exercising software with the intent of ensuring that the</w:t>
      </w:r>
      <w:r>
        <w:t xml:space="preserve"> s</w:t>
      </w:r>
      <w:r w:rsidRPr="007D3E94">
        <w:t>oftware system meets its requirements and user expectations and does not fail in an unacceptable manner. There are various types of test. Each test type addresses a specific testing requirement.</w:t>
      </w:r>
    </w:p>
    <w:p w:rsidR="00577666" w:rsidRPr="00B34A0F" w:rsidRDefault="00577666" w:rsidP="00577666">
      <w:pPr>
        <w:spacing w:line="360" w:lineRule="auto"/>
        <w:jc w:val="both"/>
        <w:rPr>
          <w:sz w:val="26"/>
          <w:szCs w:val="26"/>
        </w:rPr>
      </w:pPr>
      <w:r w:rsidRPr="00B34A0F">
        <w:rPr>
          <w:b/>
          <w:bCs/>
          <w:sz w:val="26"/>
          <w:szCs w:val="26"/>
        </w:rPr>
        <w:t>TESTING STRATEGIES</w:t>
      </w:r>
    </w:p>
    <w:p w:rsidR="00577666" w:rsidRDefault="00577666" w:rsidP="00577666">
      <w:pPr>
        <w:pStyle w:val="BodyTextIndent"/>
        <w:spacing w:line="360" w:lineRule="auto"/>
        <w:ind w:left="0" w:firstLine="720"/>
        <w:jc w:val="both"/>
      </w:pPr>
      <w:r>
        <w:t xml:space="preserve">A Strategy for software testing integrates software test cases into a series of </w:t>
      </w:r>
      <w:proofErr w:type="spellStart"/>
      <w:r>
        <w:t>well planned</w:t>
      </w:r>
      <w:proofErr w:type="spellEnd"/>
      <w:r>
        <w:t xml:space="preserve"> steps that result in the successful construction of software. Software testing is a broader topic for what is referred to as Verification and Validation. Verification refers to the set of activities that ensure that the software correctly implements a specific function. Validation refers the set of activities that ensure that the software that has been built is traceable to customer’s requirements.</w:t>
      </w:r>
    </w:p>
    <w:p w:rsidR="00577666" w:rsidRDefault="00577666" w:rsidP="00577666">
      <w:pPr>
        <w:pStyle w:val="BodyTextIndent"/>
        <w:ind w:left="0"/>
      </w:pPr>
      <w:r>
        <w:rPr>
          <w:b/>
          <w:bCs/>
        </w:rPr>
        <w:t>Unit Testing:</w:t>
      </w:r>
    </w:p>
    <w:p w:rsidR="00577666" w:rsidRPr="007D3E94" w:rsidRDefault="00577666" w:rsidP="00577666">
      <w:pPr>
        <w:pStyle w:val="BodyTextIndent"/>
        <w:spacing w:line="360" w:lineRule="auto"/>
        <w:ind w:left="0" w:firstLine="720"/>
        <w:jc w:val="both"/>
      </w:pPr>
      <w:r>
        <w:t xml:space="preserve">Unit testing focuses verification effort on the smallest unit of software design that is the module.  Using procedural design description as a guide, important control paths are tested to </w:t>
      </w:r>
      <w:r>
        <w:lastRenderedPageBreak/>
        <w:t>uncover errors within the boundaries of the module.  The unit test is normally white box testing oriented and the step can be conducted in parallel for multiple modules.</w:t>
      </w:r>
    </w:p>
    <w:p w:rsidR="00577666" w:rsidRDefault="00577666" w:rsidP="00577666">
      <w:pPr>
        <w:pStyle w:val="BodyTextIndent"/>
        <w:ind w:left="0"/>
        <w:rPr>
          <w:b/>
        </w:rPr>
      </w:pPr>
      <w:r>
        <w:rPr>
          <w:b/>
        </w:rPr>
        <w:t>White Box Testing:</w:t>
      </w:r>
    </w:p>
    <w:p w:rsidR="00577666" w:rsidRDefault="00577666" w:rsidP="00577666">
      <w:pPr>
        <w:spacing w:before="120" w:after="120" w:line="360" w:lineRule="auto"/>
        <w:ind w:firstLine="720"/>
        <w:jc w:val="both"/>
      </w:pPr>
      <w:r w:rsidRPr="007D3E94">
        <w:t xml:space="preserve">This is a unit testing method where a unit will be taken at a time and tested thoroughly at a statement level to find the maximum possible errors. The white box testing is also called Glass Box Testing. This testing is done step wise where every piece of code is tested, taking care that every statement in the code is executed at least once. </w:t>
      </w:r>
    </w:p>
    <w:p w:rsidR="00577666" w:rsidRPr="00B34A0F" w:rsidRDefault="00577666" w:rsidP="00577666">
      <w:pPr>
        <w:spacing w:before="120" w:after="120" w:line="360" w:lineRule="auto"/>
        <w:jc w:val="both"/>
      </w:pPr>
      <w:r w:rsidRPr="00B34A0F">
        <w:rPr>
          <w:b/>
        </w:rPr>
        <w:t>Black Box Testing:</w:t>
      </w:r>
    </w:p>
    <w:p w:rsidR="00577666" w:rsidRPr="007D3E94" w:rsidRDefault="00577666" w:rsidP="00577666">
      <w:pPr>
        <w:spacing w:line="360" w:lineRule="auto"/>
        <w:ind w:firstLine="720"/>
        <w:jc w:val="both"/>
      </w:pPr>
      <w:r w:rsidRPr="007D3E94">
        <w:t>This testing method considers a module as a single unit and checks the unit at interface and communication with other modules rather getting into details at statement level. Here the module will be treated as a black box that will take some input and generate output. Output for a given set of input combinations are forwarded to other modules.</w:t>
      </w:r>
    </w:p>
    <w:p w:rsidR="00577666" w:rsidRDefault="00577666" w:rsidP="00577666">
      <w:pPr>
        <w:pStyle w:val="BodyTextIndent"/>
        <w:ind w:left="0"/>
        <w:jc w:val="both"/>
        <w:rPr>
          <w:b/>
          <w:bCs/>
        </w:rPr>
      </w:pPr>
      <w:r>
        <w:rPr>
          <w:b/>
          <w:bCs/>
        </w:rPr>
        <w:t>Integration Testing:</w:t>
      </w:r>
    </w:p>
    <w:p w:rsidR="00577666" w:rsidRDefault="00577666" w:rsidP="00577666">
      <w:pPr>
        <w:pStyle w:val="BodyTextIndent"/>
        <w:spacing w:line="360" w:lineRule="auto"/>
        <w:ind w:left="0" w:firstLine="720"/>
        <w:jc w:val="both"/>
      </w:pPr>
      <w:r>
        <w:t>Integration testing is a systematic technique for constructing the program structure, while conducting test to uncover errors associated with the interface. The objective is to take unit tested methods and build a program structure that has been dictated by design.</w:t>
      </w:r>
    </w:p>
    <w:p w:rsidR="00577666" w:rsidRDefault="00577666" w:rsidP="00577666">
      <w:pPr>
        <w:pStyle w:val="BodyTextIndent"/>
        <w:tabs>
          <w:tab w:val="left" w:pos="3540"/>
        </w:tabs>
        <w:ind w:left="0"/>
        <w:jc w:val="both"/>
        <w:rPr>
          <w:b/>
          <w:bCs/>
        </w:rPr>
      </w:pPr>
      <w:r>
        <w:rPr>
          <w:b/>
          <w:bCs/>
        </w:rPr>
        <w:t>Validation Testing:</w:t>
      </w:r>
      <w:r>
        <w:rPr>
          <w:b/>
          <w:bCs/>
        </w:rPr>
        <w:tab/>
      </w:r>
    </w:p>
    <w:p w:rsidR="00577666" w:rsidRDefault="00577666" w:rsidP="00577666">
      <w:pPr>
        <w:pStyle w:val="BodyTextIndent"/>
        <w:spacing w:line="360" w:lineRule="auto"/>
        <w:ind w:left="0" w:firstLine="720"/>
        <w:jc w:val="both"/>
      </w:pPr>
      <w:r>
        <w:t>At the end of integration testing software is completely assembled as a package.  Validation testing is the next stage, which can be defined as successful when the software functions in the manner reasonably expected by the customer.  Reasonable expectations are those defined in the software requirements specifications.</w:t>
      </w:r>
    </w:p>
    <w:p w:rsidR="00577666" w:rsidRDefault="00577666" w:rsidP="00577666">
      <w:pPr>
        <w:pStyle w:val="BodyTextIndent"/>
        <w:ind w:left="0"/>
        <w:jc w:val="both"/>
        <w:rPr>
          <w:b/>
          <w:bCs/>
        </w:rPr>
      </w:pPr>
      <w:r>
        <w:rPr>
          <w:b/>
          <w:bCs/>
        </w:rPr>
        <w:t>System Testing:</w:t>
      </w:r>
    </w:p>
    <w:p w:rsidR="00577666" w:rsidRDefault="00577666" w:rsidP="00577666">
      <w:pPr>
        <w:pStyle w:val="BodyTextIndent"/>
        <w:spacing w:line="360" w:lineRule="auto"/>
        <w:ind w:left="0" w:firstLine="720"/>
        <w:jc w:val="both"/>
      </w:pPr>
      <w:r>
        <w:t>System testing is actually a series of different tests whose primary purpose is to fully exercise the computer-based system.  Although each test has a different purpose, all work to verify that all system elements have been properly integrated to perform allocated functions.</w:t>
      </w:r>
    </w:p>
    <w:p w:rsidR="00577666" w:rsidRDefault="00577666" w:rsidP="00577666">
      <w:pPr>
        <w:pStyle w:val="BodyTextIndent"/>
        <w:ind w:left="0"/>
        <w:jc w:val="both"/>
        <w:rPr>
          <w:b/>
          <w:bCs/>
        </w:rPr>
      </w:pPr>
      <w:r>
        <w:rPr>
          <w:b/>
          <w:bCs/>
        </w:rPr>
        <w:t>Performance Testing:</w:t>
      </w:r>
    </w:p>
    <w:p w:rsidR="00577666" w:rsidRDefault="00577666" w:rsidP="00577666">
      <w:pPr>
        <w:pStyle w:val="BodyTextIndent"/>
        <w:spacing w:line="360" w:lineRule="auto"/>
        <w:ind w:left="0" w:firstLine="720"/>
        <w:jc w:val="both"/>
      </w:pPr>
      <w:r>
        <w:t>This method is designed to test runtime performance of software within the context of an integrated system.</w:t>
      </w:r>
    </w:p>
    <w:p w:rsidR="00577666" w:rsidRPr="002E1C6E" w:rsidRDefault="00577666" w:rsidP="00577666">
      <w:pPr>
        <w:pStyle w:val="BodyTextIndent"/>
        <w:spacing w:line="360" w:lineRule="auto"/>
        <w:ind w:left="0" w:firstLine="720"/>
        <w:jc w:val="both"/>
      </w:pPr>
      <w:r>
        <w:tab/>
      </w:r>
    </w:p>
    <w:tbl>
      <w:tblPr>
        <w:tblStyle w:val="TableGrid"/>
        <w:tblW w:w="0" w:type="auto"/>
        <w:tblLook w:val="04A0" w:firstRow="1" w:lastRow="0" w:firstColumn="1" w:lastColumn="0" w:noHBand="0" w:noVBand="1"/>
      </w:tblPr>
      <w:tblGrid>
        <w:gridCol w:w="790"/>
        <w:gridCol w:w="1289"/>
        <w:gridCol w:w="2710"/>
        <w:gridCol w:w="1418"/>
        <w:gridCol w:w="3369"/>
      </w:tblGrid>
      <w:tr w:rsidR="00577666" w:rsidTr="00AD43A4">
        <w:tc>
          <w:tcPr>
            <w:tcW w:w="0" w:type="auto"/>
            <w:vAlign w:val="center"/>
          </w:tcPr>
          <w:p w:rsidR="00577666" w:rsidRPr="00F649C6" w:rsidRDefault="00577666" w:rsidP="00AD43A4">
            <w:pPr>
              <w:tabs>
                <w:tab w:val="left" w:pos="3000"/>
              </w:tabs>
              <w:jc w:val="center"/>
              <w:rPr>
                <w:b/>
                <w:sz w:val="26"/>
                <w:szCs w:val="26"/>
              </w:rPr>
            </w:pPr>
            <w:r w:rsidRPr="00F649C6">
              <w:rPr>
                <w:b/>
                <w:sz w:val="26"/>
                <w:szCs w:val="26"/>
              </w:rPr>
              <w:lastRenderedPageBreak/>
              <w:t>Test id</w:t>
            </w:r>
          </w:p>
        </w:tc>
        <w:tc>
          <w:tcPr>
            <w:tcW w:w="0" w:type="auto"/>
            <w:vAlign w:val="center"/>
          </w:tcPr>
          <w:p w:rsidR="00577666" w:rsidRPr="00F649C6" w:rsidRDefault="00577666" w:rsidP="00AD43A4">
            <w:pPr>
              <w:tabs>
                <w:tab w:val="left" w:pos="3000"/>
              </w:tabs>
              <w:jc w:val="center"/>
              <w:rPr>
                <w:b/>
                <w:sz w:val="26"/>
                <w:szCs w:val="26"/>
              </w:rPr>
            </w:pPr>
            <w:r w:rsidRPr="00F649C6">
              <w:rPr>
                <w:b/>
                <w:sz w:val="26"/>
                <w:szCs w:val="26"/>
              </w:rPr>
              <w:t xml:space="preserve">Check item </w:t>
            </w:r>
          </w:p>
        </w:tc>
        <w:tc>
          <w:tcPr>
            <w:tcW w:w="0" w:type="auto"/>
            <w:vAlign w:val="center"/>
          </w:tcPr>
          <w:p w:rsidR="00577666" w:rsidRPr="00F649C6" w:rsidRDefault="00577666" w:rsidP="00AD43A4">
            <w:pPr>
              <w:tabs>
                <w:tab w:val="left" w:pos="3000"/>
              </w:tabs>
              <w:jc w:val="center"/>
              <w:rPr>
                <w:b/>
                <w:sz w:val="26"/>
                <w:szCs w:val="26"/>
              </w:rPr>
            </w:pPr>
            <w:r w:rsidRPr="00F649C6">
              <w:rPr>
                <w:b/>
                <w:sz w:val="26"/>
                <w:szCs w:val="26"/>
              </w:rPr>
              <w:t xml:space="preserve">Objective </w:t>
            </w:r>
          </w:p>
        </w:tc>
        <w:tc>
          <w:tcPr>
            <w:tcW w:w="0" w:type="auto"/>
            <w:vAlign w:val="center"/>
          </w:tcPr>
          <w:p w:rsidR="00577666" w:rsidRPr="00F649C6" w:rsidRDefault="00577666" w:rsidP="00AD43A4">
            <w:pPr>
              <w:tabs>
                <w:tab w:val="left" w:pos="3000"/>
              </w:tabs>
              <w:jc w:val="center"/>
              <w:rPr>
                <w:b/>
                <w:sz w:val="26"/>
                <w:szCs w:val="26"/>
              </w:rPr>
            </w:pPr>
            <w:r w:rsidRPr="00F649C6">
              <w:rPr>
                <w:b/>
                <w:sz w:val="26"/>
                <w:szCs w:val="26"/>
              </w:rPr>
              <w:t>Steps to Execute</w:t>
            </w:r>
          </w:p>
        </w:tc>
        <w:tc>
          <w:tcPr>
            <w:tcW w:w="0" w:type="auto"/>
            <w:vAlign w:val="center"/>
          </w:tcPr>
          <w:p w:rsidR="00577666" w:rsidRPr="00F649C6" w:rsidRDefault="00577666" w:rsidP="00AD43A4">
            <w:pPr>
              <w:tabs>
                <w:tab w:val="left" w:pos="3000"/>
              </w:tabs>
              <w:jc w:val="center"/>
              <w:rPr>
                <w:b/>
                <w:sz w:val="26"/>
                <w:szCs w:val="26"/>
              </w:rPr>
            </w:pPr>
            <w:r w:rsidRPr="00F649C6">
              <w:rPr>
                <w:b/>
                <w:sz w:val="26"/>
                <w:szCs w:val="26"/>
              </w:rPr>
              <w:t>Expected Result</w:t>
            </w:r>
          </w:p>
        </w:tc>
      </w:tr>
      <w:tr w:rsidR="00577666" w:rsidTr="00AD43A4">
        <w:tc>
          <w:tcPr>
            <w:tcW w:w="0" w:type="auto"/>
            <w:vAlign w:val="center"/>
          </w:tcPr>
          <w:p w:rsidR="00577666" w:rsidRPr="00A337DD" w:rsidRDefault="00577666" w:rsidP="00AD43A4">
            <w:pPr>
              <w:tabs>
                <w:tab w:val="left" w:pos="3000"/>
              </w:tabs>
              <w:spacing w:line="360" w:lineRule="auto"/>
              <w:jc w:val="center"/>
            </w:pPr>
            <w:r w:rsidRPr="00A337DD">
              <w:t>1</w:t>
            </w:r>
          </w:p>
        </w:tc>
        <w:tc>
          <w:tcPr>
            <w:tcW w:w="0" w:type="auto"/>
            <w:vAlign w:val="center"/>
          </w:tcPr>
          <w:p w:rsidR="00577666" w:rsidRPr="00A337DD" w:rsidRDefault="00577666" w:rsidP="00AD43A4">
            <w:pPr>
              <w:tabs>
                <w:tab w:val="left" w:pos="3000"/>
              </w:tabs>
              <w:jc w:val="center"/>
            </w:pPr>
            <w:r>
              <w:t>Username</w:t>
            </w:r>
          </w:p>
        </w:tc>
        <w:tc>
          <w:tcPr>
            <w:tcW w:w="0" w:type="auto"/>
            <w:vAlign w:val="center"/>
          </w:tcPr>
          <w:p w:rsidR="00577666" w:rsidRPr="00A337DD" w:rsidRDefault="00577666" w:rsidP="00AD43A4">
            <w:pPr>
              <w:tabs>
                <w:tab w:val="left" w:pos="3000"/>
              </w:tabs>
              <w:jc w:val="center"/>
            </w:pPr>
            <w:r>
              <w:t>Leave the  username field blank and click login button</w:t>
            </w:r>
          </w:p>
        </w:tc>
        <w:tc>
          <w:tcPr>
            <w:tcW w:w="0" w:type="auto"/>
            <w:vAlign w:val="center"/>
          </w:tcPr>
          <w:p w:rsidR="00577666" w:rsidRPr="00A337DD" w:rsidRDefault="00577666" w:rsidP="00AD43A4">
            <w:pPr>
              <w:tabs>
                <w:tab w:val="left" w:pos="3000"/>
              </w:tabs>
              <w:jc w:val="center"/>
            </w:pPr>
            <w:r>
              <w:t>Click login</w:t>
            </w:r>
          </w:p>
        </w:tc>
        <w:tc>
          <w:tcPr>
            <w:tcW w:w="0" w:type="auto"/>
            <w:vAlign w:val="center"/>
          </w:tcPr>
          <w:p w:rsidR="00577666" w:rsidRPr="00A337DD" w:rsidRDefault="00577666" w:rsidP="00AD43A4">
            <w:pPr>
              <w:tabs>
                <w:tab w:val="left" w:pos="3000"/>
              </w:tabs>
              <w:jc w:val="center"/>
            </w:pPr>
            <w:r>
              <w:t>By leaving the username blank and click login it will display error message</w:t>
            </w:r>
          </w:p>
        </w:tc>
      </w:tr>
      <w:tr w:rsidR="00577666" w:rsidTr="00AD43A4">
        <w:tc>
          <w:tcPr>
            <w:tcW w:w="0" w:type="auto"/>
            <w:vAlign w:val="center"/>
          </w:tcPr>
          <w:p w:rsidR="00577666" w:rsidRPr="00A337DD" w:rsidRDefault="00577666" w:rsidP="00AD43A4">
            <w:pPr>
              <w:tabs>
                <w:tab w:val="left" w:pos="3000"/>
              </w:tabs>
              <w:spacing w:line="360" w:lineRule="auto"/>
              <w:jc w:val="center"/>
            </w:pPr>
            <w:r>
              <w:t>2</w:t>
            </w:r>
          </w:p>
        </w:tc>
        <w:tc>
          <w:tcPr>
            <w:tcW w:w="0" w:type="auto"/>
            <w:vAlign w:val="center"/>
          </w:tcPr>
          <w:p w:rsidR="00577666" w:rsidRPr="00A337DD" w:rsidRDefault="00577666" w:rsidP="00AD43A4">
            <w:pPr>
              <w:tabs>
                <w:tab w:val="left" w:pos="3000"/>
              </w:tabs>
              <w:jc w:val="center"/>
            </w:pPr>
            <w:r>
              <w:t>Password</w:t>
            </w:r>
          </w:p>
        </w:tc>
        <w:tc>
          <w:tcPr>
            <w:tcW w:w="0" w:type="auto"/>
            <w:vAlign w:val="center"/>
          </w:tcPr>
          <w:p w:rsidR="00577666" w:rsidRPr="00A337DD" w:rsidRDefault="00577666" w:rsidP="00AD43A4">
            <w:pPr>
              <w:tabs>
                <w:tab w:val="left" w:pos="3000"/>
              </w:tabs>
              <w:jc w:val="center"/>
            </w:pPr>
            <w:r>
              <w:t>Leave password field blank and click register button</w:t>
            </w:r>
          </w:p>
        </w:tc>
        <w:tc>
          <w:tcPr>
            <w:tcW w:w="0" w:type="auto"/>
            <w:vAlign w:val="center"/>
          </w:tcPr>
          <w:p w:rsidR="00577666" w:rsidRPr="00A337DD" w:rsidRDefault="00577666" w:rsidP="00AD43A4">
            <w:pPr>
              <w:tabs>
                <w:tab w:val="left" w:pos="3000"/>
              </w:tabs>
              <w:jc w:val="center"/>
            </w:pPr>
            <w:r>
              <w:t>Click login</w:t>
            </w:r>
          </w:p>
        </w:tc>
        <w:tc>
          <w:tcPr>
            <w:tcW w:w="0" w:type="auto"/>
            <w:vAlign w:val="center"/>
          </w:tcPr>
          <w:p w:rsidR="00577666" w:rsidRPr="00A337DD" w:rsidRDefault="00577666" w:rsidP="00577666">
            <w:pPr>
              <w:tabs>
                <w:tab w:val="left" w:pos="3000"/>
              </w:tabs>
              <w:jc w:val="center"/>
            </w:pPr>
            <w:r>
              <w:t>It will display error message as “Enter password”</w:t>
            </w:r>
          </w:p>
        </w:tc>
      </w:tr>
      <w:tr w:rsidR="00577666" w:rsidTr="00AD43A4">
        <w:tc>
          <w:tcPr>
            <w:tcW w:w="0" w:type="auto"/>
            <w:vAlign w:val="center"/>
          </w:tcPr>
          <w:p w:rsidR="00577666" w:rsidRPr="00A337DD" w:rsidRDefault="00577666" w:rsidP="00AD43A4">
            <w:pPr>
              <w:tabs>
                <w:tab w:val="left" w:pos="3000"/>
              </w:tabs>
              <w:spacing w:line="360" w:lineRule="auto"/>
              <w:jc w:val="center"/>
            </w:pPr>
            <w:r>
              <w:t>3</w:t>
            </w:r>
          </w:p>
        </w:tc>
        <w:tc>
          <w:tcPr>
            <w:tcW w:w="0" w:type="auto"/>
            <w:vAlign w:val="center"/>
          </w:tcPr>
          <w:p w:rsidR="00577666" w:rsidRPr="00A337DD" w:rsidRDefault="00577666" w:rsidP="00AD43A4">
            <w:pPr>
              <w:tabs>
                <w:tab w:val="left" w:pos="3000"/>
              </w:tabs>
              <w:jc w:val="center"/>
            </w:pPr>
            <w:r>
              <w:t>User Type</w:t>
            </w:r>
          </w:p>
        </w:tc>
        <w:tc>
          <w:tcPr>
            <w:tcW w:w="0" w:type="auto"/>
            <w:vAlign w:val="center"/>
          </w:tcPr>
          <w:p w:rsidR="00577666" w:rsidRPr="00A337DD" w:rsidRDefault="00577666" w:rsidP="00AD43A4">
            <w:pPr>
              <w:tabs>
                <w:tab w:val="left" w:pos="3000"/>
              </w:tabs>
              <w:jc w:val="center"/>
            </w:pPr>
            <w:r>
              <w:t>Select wrong user type</w:t>
            </w:r>
          </w:p>
        </w:tc>
        <w:tc>
          <w:tcPr>
            <w:tcW w:w="0" w:type="auto"/>
            <w:vAlign w:val="center"/>
          </w:tcPr>
          <w:p w:rsidR="00577666" w:rsidRPr="00A337DD" w:rsidRDefault="00577666" w:rsidP="00AD43A4">
            <w:pPr>
              <w:tabs>
                <w:tab w:val="left" w:pos="3000"/>
              </w:tabs>
              <w:jc w:val="center"/>
            </w:pPr>
            <w:r>
              <w:t>Click login</w:t>
            </w:r>
          </w:p>
        </w:tc>
        <w:tc>
          <w:tcPr>
            <w:tcW w:w="0" w:type="auto"/>
            <w:vAlign w:val="center"/>
          </w:tcPr>
          <w:p w:rsidR="00577666" w:rsidRDefault="00577666" w:rsidP="00577666">
            <w:pPr>
              <w:tabs>
                <w:tab w:val="left" w:pos="3000"/>
              </w:tabs>
              <w:jc w:val="center"/>
            </w:pPr>
            <w:r>
              <w:t xml:space="preserve">It shows an error message as  </w:t>
            </w:r>
          </w:p>
          <w:p w:rsidR="00577666" w:rsidRPr="00A337DD" w:rsidRDefault="00577666" w:rsidP="00577666">
            <w:pPr>
              <w:tabs>
                <w:tab w:val="left" w:pos="3000"/>
              </w:tabs>
              <w:jc w:val="center"/>
            </w:pPr>
            <w:r>
              <w:t xml:space="preserve"> “login using another role”</w:t>
            </w:r>
          </w:p>
        </w:tc>
      </w:tr>
      <w:tr w:rsidR="00577666" w:rsidTr="00AD43A4">
        <w:tc>
          <w:tcPr>
            <w:tcW w:w="0" w:type="auto"/>
            <w:vAlign w:val="center"/>
          </w:tcPr>
          <w:p w:rsidR="00577666" w:rsidRPr="00A337DD" w:rsidRDefault="00577666" w:rsidP="00AD43A4">
            <w:pPr>
              <w:tabs>
                <w:tab w:val="left" w:pos="3000"/>
              </w:tabs>
              <w:spacing w:line="360" w:lineRule="auto"/>
              <w:jc w:val="center"/>
            </w:pPr>
            <w:r>
              <w:t>4</w:t>
            </w:r>
          </w:p>
        </w:tc>
        <w:tc>
          <w:tcPr>
            <w:tcW w:w="0" w:type="auto"/>
            <w:vAlign w:val="center"/>
          </w:tcPr>
          <w:p w:rsidR="00577666" w:rsidRPr="00A337DD" w:rsidRDefault="00577666" w:rsidP="00AD43A4">
            <w:pPr>
              <w:tabs>
                <w:tab w:val="left" w:pos="3000"/>
              </w:tabs>
              <w:jc w:val="center"/>
            </w:pPr>
            <w:r>
              <w:t>Address</w:t>
            </w:r>
          </w:p>
        </w:tc>
        <w:tc>
          <w:tcPr>
            <w:tcW w:w="0" w:type="auto"/>
            <w:vAlign w:val="center"/>
          </w:tcPr>
          <w:p w:rsidR="00577666" w:rsidRPr="00A337DD" w:rsidRDefault="00577666" w:rsidP="00AD43A4">
            <w:pPr>
              <w:tabs>
                <w:tab w:val="left" w:pos="3000"/>
              </w:tabs>
              <w:jc w:val="center"/>
            </w:pPr>
            <w:r>
              <w:t>Leave this field as blank</w:t>
            </w:r>
          </w:p>
        </w:tc>
        <w:tc>
          <w:tcPr>
            <w:tcW w:w="0" w:type="auto"/>
            <w:vAlign w:val="center"/>
          </w:tcPr>
          <w:p w:rsidR="00577666" w:rsidRPr="00A337DD" w:rsidRDefault="00577666" w:rsidP="00AD43A4">
            <w:pPr>
              <w:tabs>
                <w:tab w:val="left" w:pos="3000"/>
              </w:tabs>
              <w:jc w:val="center"/>
            </w:pPr>
            <w:r>
              <w:t>Click Register</w:t>
            </w:r>
          </w:p>
        </w:tc>
        <w:tc>
          <w:tcPr>
            <w:tcW w:w="0" w:type="auto"/>
            <w:vAlign w:val="center"/>
          </w:tcPr>
          <w:p w:rsidR="00577666" w:rsidRDefault="00577666" w:rsidP="00577666">
            <w:pPr>
              <w:tabs>
                <w:tab w:val="left" w:pos="3000"/>
              </w:tabs>
              <w:jc w:val="center"/>
            </w:pPr>
            <w:r>
              <w:t xml:space="preserve">It shows an error message as  </w:t>
            </w:r>
          </w:p>
          <w:p w:rsidR="00577666" w:rsidRPr="00A337DD" w:rsidRDefault="00577666" w:rsidP="00577666">
            <w:pPr>
              <w:tabs>
                <w:tab w:val="left" w:pos="3000"/>
              </w:tabs>
              <w:jc w:val="center"/>
            </w:pPr>
            <w:r>
              <w:t xml:space="preserve"> “must enter address”</w:t>
            </w:r>
          </w:p>
        </w:tc>
      </w:tr>
      <w:tr w:rsidR="00577666" w:rsidTr="00AD43A4">
        <w:tc>
          <w:tcPr>
            <w:tcW w:w="0" w:type="auto"/>
            <w:vAlign w:val="center"/>
          </w:tcPr>
          <w:p w:rsidR="00577666" w:rsidRPr="00A337DD" w:rsidRDefault="00577666" w:rsidP="00AD43A4">
            <w:pPr>
              <w:tabs>
                <w:tab w:val="left" w:pos="3000"/>
              </w:tabs>
              <w:spacing w:line="360" w:lineRule="auto"/>
              <w:jc w:val="center"/>
            </w:pPr>
            <w:r>
              <w:t>5</w:t>
            </w:r>
          </w:p>
        </w:tc>
        <w:tc>
          <w:tcPr>
            <w:tcW w:w="0" w:type="auto"/>
            <w:vAlign w:val="center"/>
          </w:tcPr>
          <w:p w:rsidR="00577666" w:rsidRPr="00A337DD" w:rsidRDefault="00577666" w:rsidP="00AD43A4">
            <w:pPr>
              <w:tabs>
                <w:tab w:val="left" w:pos="3000"/>
              </w:tabs>
              <w:jc w:val="center"/>
            </w:pPr>
            <w:r>
              <w:t xml:space="preserve">Mobile </w:t>
            </w:r>
          </w:p>
        </w:tc>
        <w:tc>
          <w:tcPr>
            <w:tcW w:w="0" w:type="auto"/>
            <w:vAlign w:val="center"/>
          </w:tcPr>
          <w:p w:rsidR="00577666" w:rsidRPr="00A337DD" w:rsidRDefault="00577666" w:rsidP="00AD43A4">
            <w:pPr>
              <w:tabs>
                <w:tab w:val="left" w:pos="3000"/>
              </w:tabs>
              <w:jc w:val="center"/>
            </w:pPr>
            <w:r>
              <w:t>Leave this field as blank</w:t>
            </w:r>
          </w:p>
        </w:tc>
        <w:tc>
          <w:tcPr>
            <w:tcW w:w="0" w:type="auto"/>
            <w:vAlign w:val="center"/>
          </w:tcPr>
          <w:p w:rsidR="00577666" w:rsidRPr="00A337DD" w:rsidRDefault="00577666" w:rsidP="00AD43A4">
            <w:pPr>
              <w:tabs>
                <w:tab w:val="left" w:pos="3000"/>
              </w:tabs>
              <w:jc w:val="center"/>
            </w:pPr>
            <w:r>
              <w:t>Click Register</w:t>
            </w:r>
          </w:p>
        </w:tc>
        <w:tc>
          <w:tcPr>
            <w:tcW w:w="0" w:type="auto"/>
            <w:vAlign w:val="center"/>
          </w:tcPr>
          <w:p w:rsidR="00577666" w:rsidRDefault="00577666" w:rsidP="00AD43A4">
            <w:pPr>
              <w:tabs>
                <w:tab w:val="left" w:pos="3000"/>
              </w:tabs>
              <w:jc w:val="center"/>
            </w:pPr>
            <w:r>
              <w:t>It shows an error message as</w:t>
            </w:r>
          </w:p>
          <w:p w:rsidR="00577666" w:rsidRPr="00A337DD" w:rsidRDefault="00577666" w:rsidP="00AD43A4">
            <w:pPr>
              <w:tabs>
                <w:tab w:val="left" w:pos="3000"/>
              </w:tabs>
              <w:jc w:val="center"/>
            </w:pPr>
            <w:r>
              <w:t>“must enter mobile number”</w:t>
            </w:r>
          </w:p>
        </w:tc>
      </w:tr>
      <w:tr w:rsidR="00577666" w:rsidTr="00AD43A4">
        <w:tc>
          <w:tcPr>
            <w:tcW w:w="0" w:type="auto"/>
            <w:vAlign w:val="center"/>
          </w:tcPr>
          <w:p w:rsidR="00577666" w:rsidRPr="00A337DD" w:rsidRDefault="00577666" w:rsidP="00AD43A4">
            <w:pPr>
              <w:tabs>
                <w:tab w:val="left" w:pos="3000"/>
              </w:tabs>
              <w:spacing w:line="360" w:lineRule="auto"/>
              <w:jc w:val="center"/>
            </w:pPr>
            <w:r>
              <w:t>6</w:t>
            </w:r>
          </w:p>
        </w:tc>
        <w:tc>
          <w:tcPr>
            <w:tcW w:w="0" w:type="auto"/>
            <w:vAlign w:val="center"/>
          </w:tcPr>
          <w:p w:rsidR="00577666" w:rsidRPr="00A337DD" w:rsidRDefault="00577666" w:rsidP="00AD43A4">
            <w:pPr>
              <w:tabs>
                <w:tab w:val="left" w:pos="3000"/>
              </w:tabs>
              <w:jc w:val="center"/>
            </w:pPr>
            <w:r>
              <w:t>Mobile</w:t>
            </w:r>
          </w:p>
        </w:tc>
        <w:tc>
          <w:tcPr>
            <w:tcW w:w="0" w:type="auto"/>
            <w:vAlign w:val="center"/>
          </w:tcPr>
          <w:p w:rsidR="00577666" w:rsidRPr="00A337DD" w:rsidRDefault="00577666" w:rsidP="00AD43A4">
            <w:pPr>
              <w:tabs>
                <w:tab w:val="left" w:pos="3000"/>
              </w:tabs>
              <w:jc w:val="center"/>
            </w:pPr>
            <w:r>
              <w:t>Enter less than 10 digits</w:t>
            </w:r>
          </w:p>
        </w:tc>
        <w:tc>
          <w:tcPr>
            <w:tcW w:w="0" w:type="auto"/>
            <w:vAlign w:val="center"/>
          </w:tcPr>
          <w:p w:rsidR="00577666" w:rsidRPr="00A337DD" w:rsidRDefault="00577666" w:rsidP="00AD43A4">
            <w:pPr>
              <w:tabs>
                <w:tab w:val="left" w:pos="3000"/>
              </w:tabs>
              <w:jc w:val="center"/>
            </w:pPr>
            <w:r>
              <w:t>Click Register</w:t>
            </w:r>
          </w:p>
        </w:tc>
        <w:tc>
          <w:tcPr>
            <w:tcW w:w="0" w:type="auto"/>
            <w:vAlign w:val="center"/>
          </w:tcPr>
          <w:p w:rsidR="00577666" w:rsidRDefault="00577666" w:rsidP="00AD43A4">
            <w:pPr>
              <w:tabs>
                <w:tab w:val="left" w:pos="3000"/>
              </w:tabs>
              <w:jc w:val="center"/>
            </w:pPr>
            <w:r>
              <w:t xml:space="preserve">It shows an error message as </w:t>
            </w:r>
          </w:p>
          <w:p w:rsidR="00577666" w:rsidRPr="00A337DD" w:rsidRDefault="00577666" w:rsidP="00AD43A4">
            <w:pPr>
              <w:tabs>
                <w:tab w:val="left" w:pos="3000"/>
              </w:tabs>
              <w:jc w:val="center"/>
            </w:pPr>
            <w:r>
              <w:t xml:space="preserve">  “mobile number must contain 10 digits”</w:t>
            </w:r>
          </w:p>
        </w:tc>
      </w:tr>
      <w:tr w:rsidR="00577666" w:rsidTr="00AD43A4">
        <w:tc>
          <w:tcPr>
            <w:tcW w:w="0" w:type="auto"/>
            <w:vAlign w:val="center"/>
          </w:tcPr>
          <w:p w:rsidR="00577666" w:rsidRPr="00A337DD" w:rsidRDefault="00577666" w:rsidP="00AD43A4">
            <w:pPr>
              <w:tabs>
                <w:tab w:val="left" w:pos="3000"/>
              </w:tabs>
              <w:spacing w:line="360" w:lineRule="auto"/>
              <w:jc w:val="center"/>
            </w:pPr>
            <w:r>
              <w:t>7</w:t>
            </w:r>
          </w:p>
        </w:tc>
        <w:tc>
          <w:tcPr>
            <w:tcW w:w="0" w:type="auto"/>
            <w:vAlign w:val="center"/>
          </w:tcPr>
          <w:p w:rsidR="00577666" w:rsidRPr="00A337DD" w:rsidRDefault="00577666" w:rsidP="00AD43A4">
            <w:pPr>
              <w:tabs>
                <w:tab w:val="left" w:pos="3000"/>
              </w:tabs>
              <w:jc w:val="center"/>
            </w:pPr>
            <w:r>
              <w:t>Email</w:t>
            </w:r>
          </w:p>
        </w:tc>
        <w:tc>
          <w:tcPr>
            <w:tcW w:w="0" w:type="auto"/>
            <w:vAlign w:val="center"/>
          </w:tcPr>
          <w:p w:rsidR="00577666" w:rsidRPr="00A337DD" w:rsidRDefault="00577666" w:rsidP="00AD43A4">
            <w:pPr>
              <w:tabs>
                <w:tab w:val="left" w:pos="3000"/>
              </w:tabs>
              <w:jc w:val="center"/>
            </w:pPr>
            <w:r>
              <w:t>Leave this field as blank</w:t>
            </w:r>
          </w:p>
        </w:tc>
        <w:tc>
          <w:tcPr>
            <w:tcW w:w="0" w:type="auto"/>
            <w:vAlign w:val="center"/>
          </w:tcPr>
          <w:p w:rsidR="00577666" w:rsidRPr="00A337DD" w:rsidRDefault="00577666" w:rsidP="00AD43A4">
            <w:pPr>
              <w:tabs>
                <w:tab w:val="left" w:pos="3000"/>
              </w:tabs>
              <w:jc w:val="center"/>
            </w:pPr>
            <w:r>
              <w:t>Click Register</w:t>
            </w:r>
          </w:p>
        </w:tc>
        <w:tc>
          <w:tcPr>
            <w:tcW w:w="0" w:type="auto"/>
            <w:vAlign w:val="center"/>
          </w:tcPr>
          <w:p w:rsidR="00577666" w:rsidRPr="00A337DD" w:rsidRDefault="00577666" w:rsidP="00577666">
            <w:pPr>
              <w:tabs>
                <w:tab w:val="left" w:pos="3000"/>
              </w:tabs>
              <w:jc w:val="center"/>
            </w:pPr>
            <w:r>
              <w:t>It shows an error message as “Must enter email”</w:t>
            </w:r>
          </w:p>
        </w:tc>
      </w:tr>
    </w:tbl>
    <w:p w:rsidR="00577666" w:rsidRPr="00AD2C79" w:rsidRDefault="00577666" w:rsidP="00577666">
      <w:pPr>
        <w:tabs>
          <w:tab w:val="left" w:pos="2805"/>
          <w:tab w:val="left" w:pos="3000"/>
        </w:tabs>
        <w:rPr>
          <w:b/>
          <w:sz w:val="26"/>
          <w:szCs w:val="26"/>
        </w:rPr>
      </w:pPr>
      <w:r>
        <w:rPr>
          <w:b/>
          <w:sz w:val="26"/>
          <w:szCs w:val="26"/>
        </w:rPr>
        <w:t xml:space="preserve">                                             </w:t>
      </w:r>
      <w:proofErr w:type="gramStart"/>
      <w:r w:rsidRPr="00AD2C79">
        <w:rPr>
          <w:b/>
          <w:sz w:val="26"/>
          <w:szCs w:val="26"/>
        </w:rPr>
        <w:t>Table</w:t>
      </w:r>
      <w:r>
        <w:rPr>
          <w:b/>
          <w:sz w:val="26"/>
          <w:szCs w:val="26"/>
        </w:rPr>
        <w:t>.</w:t>
      </w:r>
      <w:proofErr w:type="gramEnd"/>
      <w:r>
        <w:rPr>
          <w:b/>
          <w:sz w:val="26"/>
          <w:szCs w:val="26"/>
        </w:rPr>
        <w:t xml:space="preserve"> </w:t>
      </w:r>
      <w:proofErr w:type="gramStart"/>
      <w:r>
        <w:rPr>
          <w:b/>
          <w:sz w:val="26"/>
          <w:szCs w:val="26"/>
        </w:rPr>
        <w:t>No. 6</w:t>
      </w:r>
      <w:r w:rsidRPr="00AD2C79">
        <w:rPr>
          <w:b/>
          <w:sz w:val="26"/>
          <w:szCs w:val="26"/>
        </w:rPr>
        <w:t>.1.</w:t>
      </w:r>
      <w:proofErr w:type="gramEnd"/>
      <w:r w:rsidRPr="00AD2C79">
        <w:rPr>
          <w:b/>
          <w:sz w:val="26"/>
          <w:szCs w:val="26"/>
        </w:rPr>
        <w:t xml:space="preserve"> Test Cases</w:t>
      </w:r>
    </w:p>
    <w:p w:rsidR="00577666" w:rsidRDefault="00577666" w:rsidP="00577666">
      <w:pPr>
        <w:tabs>
          <w:tab w:val="left" w:pos="3000"/>
        </w:tabs>
        <w:rPr>
          <w:b/>
          <w:sz w:val="28"/>
          <w:szCs w:val="28"/>
        </w:rPr>
      </w:pPr>
    </w:p>
    <w:p w:rsidR="00577666" w:rsidRDefault="00577666" w:rsidP="00577666">
      <w:pPr>
        <w:tabs>
          <w:tab w:val="left" w:pos="3000"/>
        </w:tabs>
        <w:rPr>
          <w:b/>
          <w:sz w:val="28"/>
          <w:szCs w:val="28"/>
        </w:rPr>
      </w:pPr>
      <w:r>
        <w:rPr>
          <w:b/>
          <w:sz w:val="28"/>
          <w:szCs w:val="28"/>
        </w:rPr>
        <w:t>Screenshots for Test Cases:</w:t>
      </w:r>
    </w:p>
    <w:p w:rsidR="00577666" w:rsidRPr="00F574BA" w:rsidRDefault="00577666" w:rsidP="00577666">
      <w:pPr>
        <w:tabs>
          <w:tab w:val="left" w:pos="3000"/>
        </w:tabs>
        <w:rPr>
          <w:b/>
          <w:sz w:val="28"/>
          <w:szCs w:val="28"/>
        </w:rPr>
      </w:pPr>
      <w:r w:rsidRPr="00F574BA">
        <w:rPr>
          <w:b/>
          <w:sz w:val="28"/>
          <w:szCs w:val="28"/>
        </w:rPr>
        <w:t>Test id 1:</w:t>
      </w:r>
      <w:r w:rsidRPr="00577666">
        <w:t xml:space="preserve"> </w:t>
      </w:r>
      <w:r>
        <w:t>By leaving the username blank and click login it will display error message</w:t>
      </w:r>
    </w:p>
    <w:p w:rsidR="00577666" w:rsidRDefault="00577666" w:rsidP="00577666">
      <w:pPr>
        <w:tabs>
          <w:tab w:val="left" w:pos="3000"/>
        </w:tabs>
        <w:jc w:val="center"/>
        <w:rPr>
          <w:sz w:val="28"/>
          <w:szCs w:val="28"/>
        </w:rPr>
      </w:pPr>
      <w:r>
        <w:rPr>
          <w:noProof/>
          <w:sz w:val="28"/>
          <w:szCs w:val="28"/>
        </w:rPr>
        <w:drawing>
          <wp:inline distT="0" distB="0" distL="0" distR="0">
            <wp:extent cx="5943600" cy="3342949"/>
            <wp:effectExtent l="0" t="0" r="0" b="0"/>
            <wp:docPr id="49" name="Picture 49" descr="C:\Users\Sripc\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ipc\Pictures\Screenshots\Screenshot (19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949"/>
                    </a:xfrm>
                    <a:prstGeom prst="rect">
                      <a:avLst/>
                    </a:prstGeom>
                    <a:noFill/>
                    <a:ln>
                      <a:noFill/>
                    </a:ln>
                  </pic:spPr>
                </pic:pic>
              </a:graphicData>
            </a:graphic>
          </wp:inline>
        </w:drawing>
      </w:r>
    </w:p>
    <w:p w:rsidR="00577666" w:rsidRPr="0050651D" w:rsidRDefault="00577666" w:rsidP="00577666">
      <w:pPr>
        <w:tabs>
          <w:tab w:val="left" w:pos="3000"/>
        </w:tabs>
        <w:jc w:val="center"/>
        <w:rPr>
          <w:b/>
          <w:sz w:val="26"/>
          <w:szCs w:val="26"/>
        </w:rPr>
      </w:pPr>
      <w:proofErr w:type="gramStart"/>
      <w:r>
        <w:rPr>
          <w:b/>
          <w:sz w:val="26"/>
          <w:szCs w:val="26"/>
        </w:rPr>
        <w:t>Screenshot.</w:t>
      </w:r>
      <w:proofErr w:type="gramEnd"/>
      <w:r>
        <w:rPr>
          <w:b/>
          <w:sz w:val="26"/>
          <w:szCs w:val="26"/>
        </w:rPr>
        <w:t xml:space="preserve"> No. : 6.1. Invalid Username</w:t>
      </w:r>
    </w:p>
    <w:p w:rsidR="00577666" w:rsidRPr="00F574BA" w:rsidRDefault="00577666" w:rsidP="00577666">
      <w:pPr>
        <w:tabs>
          <w:tab w:val="left" w:pos="1860"/>
        </w:tabs>
        <w:rPr>
          <w:b/>
          <w:sz w:val="28"/>
          <w:szCs w:val="28"/>
        </w:rPr>
      </w:pPr>
      <w:r w:rsidRPr="00F574BA">
        <w:rPr>
          <w:b/>
          <w:sz w:val="28"/>
          <w:szCs w:val="28"/>
        </w:rPr>
        <w:lastRenderedPageBreak/>
        <w:t xml:space="preserve">Test id 2: </w:t>
      </w:r>
      <w:r>
        <w:t>Leave password field blank and click login button</w:t>
      </w:r>
      <w:r>
        <w:rPr>
          <w:noProof/>
          <w:sz w:val="28"/>
          <w:szCs w:val="28"/>
        </w:rPr>
        <w:t xml:space="preserve"> displays an error message.</w:t>
      </w:r>
      <w:r>
        <w:rPr>
          <w:noProof/>
          <w:sz w:val="28"/>
          <w:szCs w:val="28"/>
        </w:rPr>
        <w:drawing>
          <wp:inline distT="0" distB="0" distL="0" distR="0" wp14:anchorId="513B9548" wp14:editId="75DAC54B">
            <wp:extent cx="5943600" cy="2719705"/>
            <wp:effectExtent l="0" t="0" r="0" b="4445"/>
            <wp:docPr id="52" name="Picture 52" descr="C:\Users\Sripc\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ipc\Pictures\Screenshots\Screenshot (19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rsidR="00577666" w:rsidRDefault="00577666" w:rsidP="00577666">
      <w:pPr>
        <w:tabs>
          <w:tab w:val="left" w:pos="1860"/>
        </w:tabs>
        <w:jc w:val="center"/>
        <w:rPr>
          <w:b/>
          <w:sz w:val="26"/>
          <w:szCs w:val="26"/>
        </w:rPr>
      </w:pPr>
      <w:proofErr w:type="gramStart"/>
      <w:r>
        <w:rPr>
          <w:b/>
          <w:sz w:val="26"/>
          <w:szCs w:val="26"/>
        </w:rPr>
        <w:t>Screenshot.</w:t>
      </w:r>
      <w:proofErr w:type="gramEnd"/>
      <w:r>
        <w:rPr>
          <w:b/>
          <w:sz w:val="26"/>
          <w:szCs w:val="26"/>
        </w:rPr>
        <w:t xml:space="preserve"> No. </w:t>
      </w:r>
      <w:proofErr w:type="gramStart"/>
      <w:r>
        <w:rPr>
          <w:b/>
          <w:sz w:val="26"/>
          <w:szCs w:val="26"/>
        </w:rPr>
        <w:t>:6</w:t>
      </w:r>
      <w:r w:rsidRPr="0050651D">
        <w:rPr>
          <w:b/>
          <w:sz w:val="26"/>
          <w:szCs w:val="26"/>
        </w:rPr>
        <w:t>.2</w:t>
      </w:r>
      <w:proofErr w:type="gramEnd"/>
      <w:r w:rsidRPr="0050651D">
        <w:rPr>
          <w:b/>
          <w:sz w:val="26"/>
          <w:szCs w:val="26"/>
        </w:rPr>
        <w:t xml:space="preserve">: </w:t>
      </w:r>
      <w:r>
        <w:rPr>
          <w:b/>
          <w:sz w:val="26"/>
          <w:szCs w:val="26"/>
        </w:rPr>
        <w:t>Invalid Password</w:t>
      </w:r>
    </w:p>
    <w:p w:rsidR="00577666" w:rsidRDefault="00577666" w:rsidP="00577666">
      <w:pPr>
        <w:tabs>
          <w:tab w:val="left" w:pos="1860"/>
        </w:tabs>
        <w:jc w:val="center"/>
        <w:rPr>
          <w:sz w:val="28"/>
          <w:szCs w:val="28"/>
        </w:rPr>
      </w:pPr>
    </w:p>
    <w:p w:rsidR="00577666" w:rsidRDefault="00577666" w:rsidP="00577666">
      <w:pPr>
        <w:tabs>
          <w:tab w:val="left" w:pos="1860"/>
        </w:tabs>
        <w:jc w:val="center"/>
        <w:rPr>
          <w:sz w:val="28"/>
          <w:szCs w:val="28"/>
        </w:rPr>
      </w:pPr>
    </w:p>
    <w:p w:rsidR="00577666" w:rsidRPr="00577666" w:rsidRDefault="00577666" w:rsidP="00577666">
      <w:pPr>
        <w:tabs>
          <w:tab w:val="left" w:pos="1860"/>
        </w:tabs>
        <w:jc w:val="both"/>
        <w:rPr>
          <w:sz w:val="28"/>
          <w:szCs w:val="28"/>
        </w:rPr>
      </w:pPr>
      <w:r w:rsidRPr="00F574BA">
        <w:rPr>
          <w:b/>
          <w:sz w:val="28"/>
          <w:szCs w:val="28"/>
        </w:rPr>
        <w:t xml:space="preserve">Test id 3: </w:t>
      </w:r>
      <w:r>
        <w:rPr>
          <w:b/>
          <w:sz w:val="28"/>
          <w:szCs w:val="28"/>
        </w:rPr>
        <w:t xml:space="preserve"> </w:t>
      </w:r>
      <w:r>
        <w:t xml:space="preserve">By selecting wrong user type, it shows an error message as  </w:t>
      </w:r>
    </w:p>
    <w:p w:rsidR="00577666" w:rsidRPr="00577666" w:rsidRDefault="00577666" w:rsidP="00577666">
      <w:pPr>
        <w:tabs>
          <w:tab w:val="left" w:pos="1860"/>
        </w:tabs>
        <w:rPr>
          <w:b/>
          <w:sz w:val="28"/>
          <w:szCs w:val="28"/>
        </w:rPr>
      </w:pPr>
      <w:r>
        <w:t xml:space="preserve"> “</w:t>
      </w:r>
      <w:proofErr w:type="gramStart"/>
      <w:r>
        <w:t>login</w:t>
      </w:r>
      <w:proofErr w:type="gramEnd"/>
      <w:r>
        <w:t xml:space="preserve"> using another role”</w:t>
      </w:r>
      <w:r>
        <w:rPr>
          <w:b/>
          <w:noProof/>
          <w:sz w:val="28"/>
          <w:szCs w:val="28"/>
        </w:rPr>
        <w:drawing>
          <wp:inline distT="0" distB="0" distL="0" distR="0" wp14:anchorId="1164E6FE" wp14:editId="66FE641B">
            <wp:extent cx="5943600" cy="3342640"/>
            <wp:effectExtent l="0" t="0" r="0" b="0"/>
            <wp:docPr id="53" name="Picture 53" descr="C:\Users\Sripc\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pc\Pictures\Screenshots\Screenshot (1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577666" w:rsidRPr="006A0C5F" w:rsidRDefault="00577666" w:rsidP="00577666">
      <w:pPr>
        <w:tabs>
          <w:tab w:val="left" w:pos="1860"/>
        </w:tabs>
        <w:jc w:val="center"/>
        <w:rPr>
          <w:b/>
          <w:sz w:val="26"/>
          <w:szCs w:val="26"/>
        </w:rPr>
      </w:pPr>
      <w:proofErr w:type="gramStart"/>
      <w:r>
        <w:rPr>
          <w:b/>
          <w:sz w:val="26"/>
          <w:szCs w:val="26"/>
        </w:rPr>
        <w:t>Screenshot.</w:t>
      </w:r>
      <w:proofErr w:type="gramEnd"/>
      <w:r>
        <w:rPr>
          <w:b/>
          <w:sz w:val="26"/>
          <w:szCs w:val="26"/>
        </w:rPr>
        <w:t xml:space="preserve"> No. </w:t>
      </w:r>
      <w:proofErr w:type="gramStart"/>
      <w:r>
        <w:rPr>
          <w:b/>
          <w:sz w:val="26"/>
          <w:szCs w:val="26"/>
        </w:rPr>
        <w:t>:6</w:t>
      </w:r>
      <w:r w:rsidRPr="006A0C5F">
        <w:rPr>
          <w:b/>
          <w:sz w:val="26"/>
          <w:szCs w:val="26"/>
        </w:rPr>
        <w:t>.</w:t>
      </w:r>
      <w:r>
        <w:rPr>
          <w:b/>
          <w:sz w:val="26"/>
          <w:szCs w:val="26"/>
        </w:rPr>
        <w:t>3</w:t>
      </w:r>
      <w:proofErr w:type="gramEnd"/>
      <w:r>
        <w:rPr>
          <w:b/>
          <w:sz w:val="26"/>
          <w:szCs w:val="26"/>
        </w:rPr>
        <w:t xml:space="preserve">: Invalid </w:t>
      </w:r>
      <w:proofErr w:type="spellStart"/>
      <w:r>
        <w:rPr>
          <w:b/>
          <w:sz w:val="26"/>
          <w:szCs w:val="26"/>
        </w:rPr>
        <w:t>Usertype</w:t>
      </w:r>
      <w:proofErr w:type="spellEnd"/>
    </w:p>
    <w:p w:rsidR="00577666" w:rsidRDefault="00577666" w:rsidP="00577666">
      <w:pPr>
        <w:tabs>
          <w:tab w:val="left" w:pos="3000"/>
        </w:tabs>
        <w:rPr>
          <w:b/>
        </w:rPr>
      </w:pPr>
    </w:p>
    <w:p w:rsidR="00577666" w:rsidRDefault="00577666" w:rsidP="00577666">
      <w:pPr>
        <w:tabs>
          <w:tab w:val="left" w:pos="3000"/>
        </w:tabs>
        <w:rPr>
          <w:b/>
        </w:rPr>
      </w:pPr>
    </w:p>
    <w:p w:rsidR="00577666" w:rsidRDefault="00577666" w:rsidP="00577666">
      <w:pPr>
        <w:tabs>
          <w:tab w:val="left" w:pos="3000"/>
        </w:tabs>
        <w:rPr>
          <w:b/>
        </w:rPr>
      </w:pPr>
    </w:p>
    <w:p w:rsidR="00577666" w:rsidRDefault="00577666" w:rsidP="00577666">
      <w:pPr>
        <w:tabs>
          <w:tab w:val="left" w:pos="3000"/>
        </w:tabs>
        <w:rPr>
          <w:b/>
        </w:rPr>
      </w:pPr>
    </w:p>
    <w:p w:rsidR="00577666" w:rsidRDefault="00577666" w:rsidP="00577666">
      <w:pPr>
        <w:tabs>
          <w:tab w:val="left" w:pos="3000"/>
        </w:tabs>
        <w:rPr>
          <w:b/>
        </w:rPr>
      </w:pPr>
    </w:p>
    <w:p w:rsidR="00577666" w:rsidRDefault="00577666" w:rsidP="00577666">
      <w:pPr>
        <w:tabs>
          <w:tab w:val="left" w:pos="3000"/>
        </w:tabs>
        <w:jc w:val="both"/>
      </w:pPr>
      <w:r w:rsidRPr="00F574BA">
        <w:rPr>
          <w:b/>
          <w:sz w:val="28"/>
          <w:szCs w:val="28"/>
        </w:rPr>
        <w:t>Test id 4:</w:t>
      </w:r>
      <w:r w:rsidRPr="00577666">
        <w:t xml:space="preserve"> </w:t>
      </w:r>
      <w:r>
        <w:t xml:space="preserve">By leaving the address field as blank it shows an error message as  </w:t>
      </w:r>
    </w:p>
    <w:p w:rsidR="00577666" w:rsidRPr="00F574BA" w:rsidRDefault="00577666" w:rsidP="00577666">
      <w:pPr>
        <w:tabs>
          <w:tab w:val="left" w:pos="3000"/>
        </w:tabs>
        <w:rPr>
          <w:b/>
          <w:sz w:val="28"/>
          <w:szCs w:val="28"/>
        </w:rPr>
      </w:pPr>
      <w:r>
        <w:t xml:space="preserve"> “</w:t>
      </w:r>
      <w:proofErr w:type="gramStart"/>
      <w:r>
        <w:t>must</w:t>
      </w:r>
      <w:proofErr w:type="gramEnd"/>
      <w:r>
        <w:t xml:space="preserve"> enter address”</w:t>
      </w:r>
    </w:p>
    <w:p w:rsidR="00577666" w:rsidRDefault="00577666" w:rsidP="00577666">
      <w:pPr>
        <w:tabs>
          <w:tab w:val="left" w:pos="3000"/>
        </w:tabs>
        <w:jc w:val="center"/>
        <w:rPr>
          <w:sz w:val="28"/>
          <w:szCs w:val="28"/>
        </w:rPr>
      </w:pPr>
      <w:r>
        <w:rPr>
          <w:noProof/>
          <w:sz w:val="28"/>
          <w:szCs w:val="28"/>
        </w:rPr>
        <w:drawing>
          <wp:inline distT="0" distB="0" distL="0" distR="0" wp14:anchorId="7452045F" wp14:editId="097EAAB9">
            <wp:extent cx="5943600" cy="3342640"/>
            <wp:effectExtent l="0" t="0" r="0" b="0"/>
            <wp:docPr id="50" name="Picture 50" descr="C:\Users\Sripc\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pc\Pictures\Screenshots\Screenshot (19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577666" w:rsidRPr="00577666" w:rsidRDefault="00577666" w:rsidP="00577666">
      <w:pPr>
        <w:tabs>
          <w:tab w:val="left" w:pos="3000"/>
        </w:tabs>
        <w:jc w:val="center"/>
        <w:rPr>
          <w:b/>
          <w:sz w:val="26"/>
          <w:szCs w:val="26"/>
        </w:rPr>
      </w:pPr>
      <w:proofErr w:type="gramStart"/>
      <w:r w:rsidRPr="006A0C5F">
        <w:rPr>
          <w:b/>
          <w:sz w:val="26"/>
          <w:szCs w:val="26"/>
        </w:rPr>
        <w:t>Screen</w:t>
      </w:r>
      <w:r>
        <w:rPr>
          <w:b/>
          <w:sz w:val="26"/>
          <w:szCs w:val="26"/>
        </w:rPr>
        <w:t>shot.</w:t>
      </w:r>
      <w:proofErr w:type="gramEnd"/>
      <w:r>
        <w:rPr>
          <w:b/>
          <w:sz w:val="26"/>
          <w:szCs w:val="26"/>
        </w:rPr>
        <w:t xml:space="preserve"> No: 6.4: Leaving Address</w:t>
      </w:r>
      <w:r w:rsidRPr="006A0C5F">
        <w:rPr>
          <w:b/>
          <w:sz w:val="26"/>
          <w:szCs w:val="26"/>
        </w:rPr>
        <w:t xml:space="preserve"> Field Empty</w:t>
      </w:r>
    </w:p>
    <w:p w:rsidR="00577666" w:rsidRDefault="00577666" w:rsidP="00577666">
      <w:pPr>
        <w:tabs>
          <w:tab w:val="left" w:pos="3000"/>
        </w:tabs>
        <w:jc w:val="both"/>
      </w:pPr>
      <w:r>
        <w:rPr>
          <w:b/>
          <w:sz w:val="28"/>
          <w:szCs w:val="28"/>
        </w:rPr>
        <w:t>Test id 5</w:t>
      </w:r>
      <w:r w:rsidRPr="00F574BA">
        <w:rPr>
          <w:b/>
          <w:sz w:val="28"/>
          <w:szCs w:val="28"/>
        </w:rPr>
        <w:t>:</w:t>
      </w:r>
      <w:r>
        <w:rPr>
          <w:b/>
          <w:sz w:val="28"/>
          <w:szCs w:val="28"/>
        </w:rPr>
        <w:t xml:space="preserve"> </w:t>
      </w:r>
      <w:r w:rsidRPr="00577666">
        <w:t>By leaving the mobile No. field empty</w:t>
      </w:r>
      <w:r>
        <w:rPr>
          <w:sz w:val="28"/>
          <w:szCs w:val="28"/>
        </w:rPr>
        <w:t xml:space="preserve"> </w:t>
      </w:r>
      <w:r>
        <w:t>it shows an error message as</w:t>
      </w:r>
    </w:p>
    <w:p w:rsidR="00577666" w:rsidRPr="00577666" w:rsidRDefault="00577666" w:rsidP="00577666">
      <w:pPr>
        <w:tabs>
          <w:tab w:val="left" w:pos="3000"/>
        </w:tabs>
        <w:rPr>
          <w:sz w:val="28"/>
          <w:szCs w:val="28"/>
        </w:rPr>
      </w:pPr>
      <w:r>
        <w:t>“</w:t>
      </w:r>
      <w:proofErr w:type="gramStart"/>
      <w:r>
        <w:t>must</w:t>
      </w:r>
      <w:proofErr w:type="gramEnd"/>
      <w:r>
        <w:t xml:space="preserve"> enter mobile number”</w:t>
      </w:r>
    </w:p>
    <w:p w:rsidR="00577666" w:rsidRPr="00577666" w:rsidRDefault="00577666" w:rsidP="00577666">
      <w:pPr>
        <w:tabs>
          <w:tab w:val="left" w:pos="1860"/>
        </w:tabs>
        <w:jc w:val="both"/>
        <w:rPr>
          <w:b/>
          <w:sz w:val="28"/>
          <w:szCs w:val="28"/>
        </w:rPr>
      </w:pPr>
      <w:r>
        <w:rPr>
          <w:noProof/>
          <w:sz w:val="28"/>
          <w:szCs w:val="28"/>
        </w:rPr>
        <w:drawing>
          <wp:inline distT="0" distB="0" distL="0" distR="0" wp14:anchorId="6B704EB5" wp14:editId="4E8872F5">
            <wp:extent cx="5943600" cy="3449955"/>
            <wp:effectExtent l="0" t="0" r="0" b="0"/>
            <wp:docPr id="51" name="Picture 51" descr="C:\Users\Sripc\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ipc\Pictures\Screenshots\Screenshot (19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49955"/>
                    </a:xfrm>
                    <a:prstGeom prst="rect">
                      <a:avLst/>
                    </a:prstGeom>
                    <a:noFill/>
                    <a:ln>
                      <a:noFill/>
                    </a:ln>
                  </pic:spPr>
                </pic:pic>
              </a:graphicData>
            </a:graphic>
          </wp:inline>
        </w:drawing>
      </w:r>
      <w:r>
        <w:rPr>
          <w:b/>
          <w:sz w:val="28"/>
          <w:szCs w:val="28"/>
        </w:rPr>
        <w:tab/>
      </w:r>
      <w:r>
        <w:rPr>
          <w:b/>
          <w:sz w:val="28"/>
          <w:szCs w:val="28"/>
        </w:rPr>
        <w:tab/>
      </w:r>
      <w:proofErr w:type="gramStart"/>
      <w:r w:rsidRPr="006A0C5F">
        <w:rPr>
          <w:b/>
          <w:sz w:val="26"/>
          <w:szCs w:val="26"/>
        </w:rPr>
        <w:t>Scree</w:t>
      </w:r>
      <w:r>
        <w:rPr>
          <w:b/>
          <w:sz w:val="26"/>
          <w:szCs w:val="26"/>
        </w:rPr>
        <w:t>nshot.</w:t>
      </w:r>
      <w:proofErr w:type="gramEnd"/>
      <w:r>
        <w:rPr>
          <w:b/>
          <w:sz w:val="26"/>
          <w:szCs w:val="26"/>
        </w:rPr>
        <w:t xml:space="preserve"> </w:t>
      </w:r>
      <w:proofErr w:type="gramStart"/>
      <w:r>
        <w:rPr>
          <w:b/>
          <w:sz w:val="26"/>
          <w:szCs w:val="26"/>
        </w:rPr>
        <w:t>No: 6.5: Leaving Mobile No.</w:t>
      </w:r>
      <w:proofErr w:type="gramEnd"/>
      <w:r w:rsidRPr="006A0C5F">
        <w:rPr>
          <w:b/>
          <w:sz w:val="26"/>
          <w:szCs w:val="26"/>
        </w:rPr>
        <w:t xml:space="preserve"> Field Empty</w:t>
      </w:r>
    </w:p>
    <w:p w:rsidR="00577666" w:rsidRDefault="00577666" w:rsidP="00577666">
      <w:pPr>
        <w:tabs>
          <w:tab w:val="left" w:pos="1860"/>
        </w:tabs>
        <w:rPr>
          <w:b/>
          <w:sz w:val="28"/>
          <w:szCs w:val="28"/>
        </w:rPr>
      </w:pPr>
      <w:r w:rsidRPr="007926F2">
        <w:rPr>
          <w:b/>
          <w:sz w:val="28"/>
          <w:szCs w:val="28"/>
        </w:rPr>
        <w:lastRenderedPageBreak/>
        <w:t>Test id 6:</w:t>
      </w:r>
      <w:r w:rsidRPr="00577666">
        <w:rPr>
          <w:noProof/>
        </w:rPr>
        <w:t xml:space="preserve"> </w:t>
      </w:r>
      <w:r>
        <w:rPr>
          <w:noProof/>
        </w:rPr>
        <w:t>By entering less than 10 digits in mobile number it displays an errror.</w:t>
      </w:r>
      <w:r>
        <w:rPr>
          <w:noProof/>
        </w:rPr>
        <w:drawing>
          <wp:inline distT="0" distB="0" distL="0" distR="0" wp14:anchorId="33AB9C81" wp14:editId="599FCBDE">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577666" w:rsidRDefault="00577666" w:rsidP="00577666">
      <w:pPr>
        <w:tabs>
          <w:tab w:val="left" w:pos="1860"/>
        </w:tabs>
        <w:jc w:val="center"/>
        <w:rPr>
          <w:b/>
          <w:sz w:val="26"/>
          <w:szCs w:val="26"/>
        </w:rPr>
      </w:pPr>
      <w:proofErr w:type="gramStart"/>
      <w:r>
        <w:rPr>
          <w:b/>
          <w:sz w:val="26"/>
          <w:szCs w:val="26"/>
        </w:rPr>
        <w:t>Screenshot.</w:t>
      </w:r>
      <w:proofErr w:type="gramEnd"/>
      <w:r>
        <w:rPr>
          <w:b/>
          <w:sz w:val="26"/>
          <w:szCs w:val="26"/>
        </w:rPr>
        <w:t xml:space="preserve"> No: 6.6: Invalid</w:t>
      </w:r>
      <w:r w:rsidRPr="006A0C5F">
        <w:rPr>
          <w:b/>
          <w:sz w:val="26"/>
          <w:szCs w:val="26"/>
        </w:rPr>
        <w:t xml:space="preserve"> Mobile Number </w:t>
      </w:r>
    </w:p>
    <w:p w:rsidR="00577666" w:rsidRPr="00577666" w:rsidRDefault="00577666" w:rsidP="00577666">
      <w:pPr>
        <w:tabs>
          <w:tab w:val="left" w:pos="1860"/>
        </w:tabs>
        <w:jc w:val="center"/>
        <w:rPr>
          <w:b/>
          <w:sz w:val="26"/>
          <w:szCs w:val="26"/>
        </w:rPr>
      </w:pPr>
    </w:p>
    <w:p w:rsidR="00577666" w:rsidRPr="00577666" w:rsidRDefault="00577666" w:rsidP="00577666">
      <w:pPr>
        <w:tabs>
          <w:tab w:val="left" w:pos="1860"/>
        </w:tabs>
        <w:spacing w:line="360" w:lineRule="auto"/>
        <w:jc w:val="both"/>
      </w:pPr>
      <w:r w:rsidRPr="007926F2">
        <w:rPr>
          <w:b/>
          <w:sz w:val="28"/>
          <w:szCs w:val="28"/>
        </w:rPr>
        <w:t>Test id 7:</w:t>
      </w:r>
      <w:r w:rsidRPr="00577666">
        <w:t xml:space="preserve"> </w:t>
      </w:r>
      <w:r>
        <w:t xml:space="preserve">Leaving Email id </w:t>
      </w:r>
      <w:r w:rsidRPr="00F574BA">
        <w:t>filed empty in registr</w:t>
      </w:r>
      <w:r>
        <w:t>ation form will display an error</w:t>
      </w:r>
      <w:r w:rsidRPr="00F574BA">
        <w:t xml:space="preserve"> message as “</w:t>
      </w:r>
      <w:r>
        <w:t xml:space="preserve">Enter the </w:t>
      </w:r>
      <w:proofErr w:type="gramStart"/>
      <w:r>
        <w:t xml:space="preserve">email </w:t>
      </w:r>
      <w:r w:rsidRPr="00F574BA">
        <w:t>”</w:t>
      </w:r>
      <w:proofErr w:type="gramEnd"/>
      <w:r>
        <w:t>.</w:t>
      </w:r>
    </w:p>
    <w:p w:rsidR="00577666" w:rsidRDefault="00577666" w:rsidP="00577666">
      <w:pPr>
        <w:tabs>
          <w:tab w:val="left" w:pos="1860"/>
        </w:tabs>
        <w:jc w:val="center"/>
        <w:rPr>
          <w:b/>
          <w:sz w:val="28"/>
          <w:szCs w:val="28"/>
        </w:rPr>
      </w:pPr>
      <w:r>
        <w:rPr>
          <w:b/>
          <w:noProof/>
          <w:sz w:val="28"/>
          <w:szCs w:val="28"/>
        </w:rPr>
        <w:drawing>
          <wp:inline distT="0" distB="0" distL="0" distR="0">
            <wp:extent cx="5943600" cy="3342949"/>
            <wp:effectExtent l="0" t="0" r="0" b="0"/>
            <wp:docPr id="56" name="Picture 56" descr="C:\Users\Sripc\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ipc\Pictures\Screenshots\Screenshot (2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949"/>
                    </a:xfrm>
                    <a:prstGeom prst="rect">
                      <a:avLst/>
                    </a:prstGeom>
                    <a:noFill/>
                    <a:ln>
                      <a:noFill/>
                    </a:ln>
                  </pic:spPr>
                </pic:pic>
              </a:graphicData>
            </a:graphic>
          </wp:inline>
        </w:drawing>
      </w:r>
    </w:p>
    <w:p w:rsidR="00577666" w:rsidRPr="00577666" w:rsidRDefault="00577666" w:rsidP="00577666">
      <w:pPr>
        <w:tabs>
          <w:tab w:val="left" w:pos="1860"/>
        </w:tabs>
        <w:jc w:val="center"/>
        <w:rPr>
          <w:b/>
          <w:sz w:val="26"/>
          <w:szCs w:val="26"/>
        </w:rPr>
      </w:pPr>
      <w:proofErr w:type="gramStart"/>
      <w:r>
        <w:rPr>
          <w:b/>
          <w:sz w:val="26"/>
          <w:szCs w:val="26"/>
        </w:rPr>
        <w:t>Screenshot.</w:t>
      </w:r>
      <w:proofErr w:type="gramEnd"/>
      <w:r>
        <w:rPr>
          <w:b/>
          <w:sz w:val="26"/>
          <w:szCs w:val="26"/>
        </w:rPr>
        <w:t xml:space="preserve"> No: 6</w:t>
      </w:r>
      <w:r w:rsidRPr="006A0C5F">
        <w:rPr>
          <w:b/>
          <w:sz w:val="26"/>
          <w:szCs w:val="26"/>
        </w:rPr>
        <w:t>.7: Leaving Email Field Empty</w:t>
      </w:r>
      <w:r w:rsidR="00596FD7" w:rsidRPr="00596FD7">
        <w:rPr>
          <w:sz w:val="32"/>
          <w:szCs w:val="32"/>
        </w:rPr>
        <w:t xml:space="preserve">   </w:t>
      </w:r>
    </w:p>
    <w:p w:rsidR="000B15CF" w:rsidRDefault="000B15CF" w:rsidP="00577666">
      <w:pPr>
        <w:spacing w:line="360" w:lineRule="auto"/>
        <w:rPr>
          <w:b/>
        </w:rPr>
      </w:pPr>
    </w:p>
    <w:p w:rsidR="000B15CF" w:rsidRDefault="000B15CF" w:rsidP="00577666">
      <w:pPr>
        <w:spacing w:line="360" w:lineRule="auto"/>
        <w:rPr>
          <w:b/>
        </w:rPr>
      </w:pPr>
    </w:p>
    <w:p w:rsidR="000B15CF" w:rsidRDefault="000B15CF" w:rsidP="000B15CF">
      <w:pPr>
        <w:spacing w:line="360" w:lineRule="auto"/>
        <w:rPr>
          <w:b/>
          <w:sz w:val="32"/>
          <w:szCs w:val="32"/>
        </w:rPr>
      </w:pPr>
      <w:r>
        <w:rPr>
          <w:b/>
          <w:sz w:val="32"/>
          <w:szCs w:val="32"/>
        </w:rPr>
        <w:tab/>
      </w:r>
      <w:r>
        <w:rPr>
          <w:b/>
          <w:sz w:val="32"/>
          <w:szCs w:val="32"/>
        </w:rPr>
        <w:tab/>
      </w:r>
      <w:r>
        <w:rPr>
          <w:b/>
          <w:sz w:val="32"/>
          <w:szCs w:val="32"/>
        </w:rPr>
        <w:tab/>
      </w:r>
      <w:r>
        <w:rPr>
          <w:b/>
          <w:sz w:val="32"/>
          <w:szCs w:val="32"/>
        </w:rPr>
        <w:tab/>
      </w: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Default="000B15CF" w:rsidP="000B15CF">
      <w:pPr>
        <w:spacing w:line="360" w:lineRule="auto"/>
        <w:rPr>
          <w:b/>
          <w:sz w:val="32"/>
          <w:szCs w:val="32"/>
        </w:rPr>
      </w:pPr>
    </w:p>
    <w:p w:rsidR="000B15CF" w:rsidRPr="000B15CF" w:rsidRDefault="000B15CF" w:rsidP="000B15CF">
      <w:pPr>
        <w:spacing w:line="360" w:lineRule="auto"/>
        <w:rPr>
          <w:b/>
          <w:sz w:val="32"/>
          <w:szCs w:val="32"/>
        </w:rPr>
      </w:pPr>
      <w:r>
        <w:rPr>
          <w:b/>
          <w:sz w:val="32"/>
          <w:szCs w:val="32"/>
        </w:rPr>
        <w:tab/>
      </w:r>
      <w:r>
        <w:rPr>
          <w:b/>
          <w:sz w:val="32"/>
          <w:szCs w:val="32"/>
        </w:rPr>
        <w:tab/>
      </w:r>
      <w:r w:rsidRPr="000B15CF">
        <w:rPr>
          <w:b/>
          <w:sz w:val="72"/>
          <w:szCs w:val="72"/>
        </w:rPr>
        <w:t>7. SCREENSHOTS</w:t>
      </w:r>
    </w:p>
    <w:p w:rsidR="000B15CF" w:rsidRDefault="000B15CF">
      <w:pPr>
        <w:spacing w:after="200" w:line="276" w:lineRule="auto"/>
        <w:rPr>
          <w:b/>
        </w:rPr>
      </w:pPr>
      <w:r>
        <w:rPr>
          <w:b/>
        </w:rPr>
        <w:br w:type="page"/>
      </w:r>
    </w:p>
    <w:p w:rsidR="000B15CF" w:rsidRPr="004C2D3E" w:rsidRDefault="000B15CF" w:rsidP="000B15CF">
      <w:pPr>
        <w:spacing w:line="360" w:lineRule="auto"/>
        <w:rPr>
          <w:b/>
        </w:rPr>
      </w:pPr>
      <w:r>
        <w:rPr>
          <w:b/>
        </w:rPr>
        <w:lastRenderedPageBreak/>
        <w:t>7.1   SCREENS FOR CLIENT MODULE</w:t>
      </w:r>
    </w:p>
    <w:p w:rsidR="00577666" w:rsidRPr="004C2D3E" w:rsidRDefault="00577666" w:rsidP="00577666">
      <w:pPr>
        <w:spacing w:line="360" w:lineRule="auto"/>
        <w:rPr>
          <w:b/>
        </w:rPr>
      </w:pPr>
      <w:r w:rsidRPr="004C2D3E">
        <w:rPr>
          <w:b/>
        </w:rPr>
        <w:t xml:space="preserve"> LOGIN page:  </w:t>
      </w:r>
      <w:r w:rsidR="00F07BFC">
        <w:t>V</w:t>
      </w:r>
      <w:r w:rsidRPr="004C2D3E">
        <w:t xml:space="preserve">alidation is done and will arise an error message </w:t>
      </w:r>
      <w:r>
        <w:t xml:space="preserve">are shown, </w:t>
      </w:r>
      <w:r w:rsidRPr="004C2D3E">
        <w:t>if any</w:t>
      </w:r>
      <w:r>
        <w:t>.</w:t>
      </w:r>
      <w:r w:rsidRPr="004C2D3E">
        <w:t xml:space="preserve"> </w:t>
      </w:r>
      <w:r w:rsidRPr="004C2D3E">
        <w:rPr>
          <w:noProof/>
        </w:rPr>
        <w:drawing>
          <wp:inline distT="0" distB="0" distL="0" distR="0" wp14:anchorId="3138E0CE" wp14:editId="6E14FE73">
            <wp:extent cx="5847694" cy="3033656"/>
            <wp:effectExtent l="0" t="0" r="1270" b="0"/>
            <wp:docPr id="36" name="Picture 36" descr="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710" cy="3034183"/>
                    </a:xfrm>
                    <a:prstGeom prst="rect">
                      <a:avLst/>
                    </a:prstGeom>
                    <a:noFill/>
                    <a:ln>
                      <a:noFill/>
                    </a:ln>
                  </pic:spPr>
                </pic:pic>
              </a:graphicData>
            </a:graphic>
          </wp:inline>
        </w:drawing>
      </w:r>
    </w:p>
    <w:p w:rsidR="00577666" w:rsidRDefault="00577666" w:rsidP="00577666">
      <w:pPr>
        <w:spacing w:line="360" w:lineRule="auto"/>
        <w:rPr>
          <w:b/>
        </w:rPr>
      </w:pPr>
      <w:r w:rsidRPr="004C2D3E">
        <w:rPr>
          <w:b/>
        </w:rPr>
        <w:tab/>
      </w:r>
      <w:r w:rsidRPr="004C2D3E">
        <w:rPr>
          <w:b/>
        </w:rPr>
        <w:tab/>
      </w:r>
      <w:r w:rsidRPr="004C2D3E">
        <w:rPr>
          <w:b/>
        </w:rPr>
        <w:tab/>
      </w:r>
      <w:r w:rsidRPr="004C2D3E">
        <w:rPr>
          <w:b/>
        </w:rPr>
        <w:tab/>
      </w:r>
      <w:r w:rsidRPr="00577666">
        <w:rPr>
          <w:b/>
        </w:rPr>
        <w:t>Screenshot</w:t>
      </w:r>
      <w:r>
        <w:rPr>
          <w:b/>
        </w:rPr>
        <w:t xml:space="preserve"> No.</w:t>
      </w:r>
      <w:r w:rsidRPr="00577666">
        <w:rPr>
          <w:b/>
        </w:rPr>
        <w:t xml:space="preserve"> 7. 1 Login page</w:t>
      </w:r>
      <w:r>
        <w:rPr>
          <w:b/>
        </w:rPr>
        <w:t xml:space="preserve">      </w:t>
      </w:r>
    </w:p>
    <w:p w:rsidR="00577666" w:rsidRPr="00577666" w:rsidRDefault="00577666" w:rsidP="00577666">
      <w:pPr>
        <w:spacing w:line="360" w:lineRule="auto"/>
        <w:rPr>
          <w:b/>
        </w:rPr>
      </w:pPr>
      <w:r>
        <w:rPr>
          <w:b/>
        </w:rPr>
        <w:t xml:space="preserve"> </w:t>
      </w:r>
      <w:r w:rsidRPr="004C2D3E">
        <w:rPr>
          <w:b/>
        </w:rPr>
        <w:t xml:space="preserve"> REGISTER page: </w:t>
      </w:r>
      <w:r w:rsidRPr="004C2D3E">
        <w:t xml:space="preserve">If the client is a new one, then the </w:t>
      </w:r>
      <w:r>
        <w:t xml:space="preserve">client should </w:t>
      </w:r>
      <w:r w:rsidRPr="004C2D3E">
        <w:t>reg</w:t>
      </w:r>
      <w:r>
        <w:t>ister first.</w:t>
      </w:r>
      <w:r w:rsidRPr="004C2D3E">
        <w:rPr>
          <w:noProof/>
        </w:rPr>
        <w:drawing>
          <wp:inline distT="0" distB="0" distL="0" distR="0" wp14:anchorId="255DACEF" wp14:editId="15C01F79">
            <wp:extent cx="6038491" cy="3334894"/>
            <wp:effectExtent l="0" t="0" r="635" b="0"/>
            <wp:docPr id="37" name="Picture 37"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8491" cy="3334894"/>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rsidRPr="00577666">
        <w:rPr>
          <w:b/>
        </w:rPr>
        <w:t xml:space="preserve">          Screenshot No.7. </w:t>
      </w:r>
      <w:r>
        <w:rPr>
          <w:b/>
        </w:rPr>
        <w:t xml:space="preserve">2 </w:t>
      </w:r>
      <w:r w:rsidRPr="00577666">
        <w:rPr>
          <w:b/>
        </w:rPr>
        <w:t>register page</w:t>
      </w:r>
    </w:p>
    <w:p w:rsidR="000B15CF" w:rsidRDefault="000B15CF" w:rsidP="00577666">
      <w:pPr>
        <w:spacing w:line="360" w:lineRule="auto"/>
        <w:rPr>
          <w:b/>
        </w:rPr>
      </w:pPr>
    </w:p>
    <w:p w:rsidR="00577666" w:rsidRPr="004C2D3E" w:rsidRDefault="00577666" w:rsidP="00577666">
      <w:pPr>
        <w:spacing w:line="360" w:lineRule="auto"/>
        <w:rPr>
          <w:b/>
        </w:rPr>
      </w:pPr>
      <w:r w:rsidRPr="004C2D3E">
        <w:rPr>
          <w:b/>
        </w:rPr>
        <w:lastRenderedPageBreak/>
        <w:t xml:space="preserve"> CLIENT login: </w:t>
      </w:r>
      <w:r w:rsidRPr="004C2D3E">
        <w:t>In this, the client enters the username and password and selects the user type to login, if any errors during validation, they will be displayed at the top.</w:t>
      </w:r>
    </w:p>
    <w:p w:rsidR="00577666" w:rsidRPr="004C2D3E" w:rsidRDefault="00577666" w:rsidP="00577666">
      <w:pPr>
        <w:spacing w:line="360" w:lineRule="auto"/>
        <w:rPr>
          <w:b/>
        </w:rPr>
      </w:pPr>
      <w:r w:rsidRPr="004C2D3E">
        <w:rPr>
          <w:noProof/>
        </w:rPr>
        <w:drawing>
          <wp:inline distT="0" distB="0" distL="0" distR="0" wp14:anchorId="7BC95FE8" wp14:editId="77714B14">
            <wp:extent cx="6012611" cy="3096883"/>
            <wp:effectExtent l="0" t="0" r="7620" b="8890"/>
            <wp:docPr id="39" name="Picture 39" descr="C:\Users\Sripc\AppData\Local\Microsoft\Windows\INetCache\Content.Word\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ripc\AppData\Local\Microsoft\Windows\INetCache\Content.Word\Screenshot (15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1018" cy="3101213"/>
                    </a:xfrm>
                    <a:prstGeom prst="rect">
                      <a:avLst/>
                    </a:prstGeom>
                    <a:noFill/>
                    <a:ln>
                      <a:noFill/>
                    </a:ln>
                  </pic:spPr>
                </pic:pic>
              </a:graphicData>
            </a:graphic>
          </wp:inline>
        </w:drawing>
      </w:r>
    </w:p>
    <w:p w:rsidR="00577666" w:rsidRPr="00577666" w:rsidRDefault="00577666" w:rsidP="00577666">
      <w:pPr>
        <w:spacing w:line="360" w:lineRule="auto"/>
        <w:rPr>
          <w:b/>
        </w:rPr>
      </w:pPr>
      <w:r w:rsidRPr="004C2D3E">
        <w:rPr>
          <w:b/>
        </w:rPr>
        <w:tab/>
      </w:r>
      <w:r w:rsidRPr="004C2D3E">
        <w:rPr>
          <w:b/>
        </w:rPr>
        <w:tab/>
      </w:r>
      <w:r w:rsidRPr="004C2D3E">
        <w:rPr>
          <w:b/>
        </w:rPr>
        <w:tab/>
      </w:r>
      <w:r w:rsidRPr="004C2D3E">
        <w:rPr>
          <w:b/>
        </w:rPr>
        <w:tab/>
      </w:r>
      <w:r w:rsidRPr="00577666">
        <w:rPr>
          <w:b/>
        </w:rPr>
        <w:t>Screenshot 7.3 client login</w:t>
      </w:r>
    </w:p>
    <w:p w:rsidR="00577666" w:rsidRDefault="00577666" w:rsidP="00577666">
      <w:pPr>
        <w:spacing w:line="360" w:lineRule="auto"/>
        <w:rPr>
          <w:b/>
        </w:rPr>
      </w:pPr>
    </w:p>
    <w:p w:rsidR="00577666" w:rsidRPr="004C2D3E" w:rsidRDefault="00577666" w:rsidP="00577666">
      <w:pPr>
        <w:spacing w:line="360" w:lineRule="auto"/>
      </w:pPr>
      <w:r w:rsidRPr="004C2D3E">
        <w:rPr>
          <w:b/>
        </w:rPr>
        <w:t xml:space="preserve"> Client module: </w:t>
      </w:r>
      <w:r w:rsidRPr="004C2D3E">
        <w:t>If the user clicks on login, the clients menu along with the home page is displayed.</w:t>
      </w:r>
    </w:p>
    <w:p w:rsidR="00577666" w:rsidRDefault="00577666" w:rsidP="00577666">
      <w:pPr>
        <w:spacing w:line="360" w:lineRule="auto"/>
      </w:pPr>
      <w:r w:rsidRPr="004C2D3E">
        <w:rPr>
          <w:noProof/>
        </w:rPr>
        <w:drawing>
          <wp:inline distT="0" distB="0" distL="0" distR="0" wp14:anchorId="505A2B96" wp14:editId="2E46F3EF">
            <wp:extent cx="5934710" cy="2898775"/>
            <wp:effectExtent l="0" t="0" r="8890" b="0"/>
            <wp:docPr id="40" name="Picture 40"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2898775"/>
                    </a:xfrm>
                    <a:prstGeom prst="rect">
                      <a:avLst/>
                    </a:prstGeom>
                    <a:noFill/>
                    <a:ln>
                      <a:noFill/>
                    </a:ln>
                  </pic:spPr>
                </pic:pic>
              </a:graphicData>
            </a:graphic>
          </wp:inline>
        </w:drawing>
      </w:r>
      <w:r>
        <w:t xml:space="preserve">  </w:t>
      </w:r>
      <w:r>
        <w:tab/>
      </w:r>
      <w:r>
        <w:tab/>
      </w:r>
      <w:r>
        <w:tab/>
      </w:r>
      <w:r>
        <w:tab/>
      </w:r>
      <w:r w:rsidRPr="00577666">
        <w:rPr>
          <w:b/>
        </w:rPr>
        <w:t>Screenshot no. 7.4 client home page</w:t>
      </w:r>
    </w:p>
    <w:p w:rsidR="00577666" w:rsidRPr="004C2D3E" w:rsidRDefault="00577666" w:rsidP="00577666">
      <w:pPr>
        <w:spacing w:line="360" w:lineRule="auto"/>
      </w:pPr>
      <w:r w:rsidRPr="004C2D3E">
        <w:rPr>
          <w:b/>
        </w:rPr>
        <w:lastRenderedPageBreak/>
        <w:t xml:space="preserve">Make complain: </w:t>
      </w:r>
      <w:r w:rsidRPr="004C2D3E">
        <w:t>If the user clicks on make complain the form for giving the complaint details and types of law cases with their attorneys will be displayed.</w:t>
      </w:r>
    </w:p>
    <w:p w:rsidR="00577666" w:rsidRPr="004C2D3E" w:rsidRDefault="00577666" w:rsidP="00577666">
      <w:pPr>
        <w:spacing w:line="360" w:lineRule="auto"/>
        <w:rPr>
          <w:b/>
        </w:rPr>
      </w:pPr>
      <w:r w:rsidRPr="004C2D3E">
        <w:rPr>
          <w:noProof/>
        </w:rPr>
        <w:drawing>
          <wp:inline distT="0" distB="0" distL="0" distR="0" wp14:anchorId="7308D483" wp14:editId="34CDAABD">
            <wp:extent cx="5937861" cy="3272590"/>
            <wp:effectExtent l="0" t="0" r="6350" b="4445"/>
            <wp:docPr id="14" name="Picture 14"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3270853"/>
                    </a:xfrm>
                    <a:prstGeom prst="rect">
                      <a:avLst/>
                    </a:prstGeom>
                    <a:noFill/>
                    <a:ln>
                      <a:noFill/>
                    </a:ln>
                  </pic:spPr>
                </pic:pic>
              </a:graphicData>
            </a:graphic>
          </wp:inline>
        </w:drawing>
      </w:r>
    </w:p>
    <w:p w:rsidR="00577666" w:rsidRDefault="00577666" w:rsidP="00577666">
      <w:pPr>
        <w:spacing w:line="360" w:lineRule="auto"/>
        <w:rPr>
          <w:b/>
        </w:rPr>
      </w:pPr>
      <w:r w:rsidRPr="004C2D3E">
        <w:rPr>
          <w:b/>
        </w:rPr>
        <w:tab/>
      </w:r>
      <w:r w:rsidRPr="004C2D3E">
        <w:rPr>
          <w:b/>
        </w:rPr>
        <w:tab/>
      </w:r>
      <w:r w:rsidRPr="004C2D3E">
        <w:rPr>
          <w:b/>
        </w:rPr>
        <w:tab/>
      </w:r>
      <w:r w:rsidRPr="00577666">
        <w:rPr>
          <w:b/>
        </w:rPr>
        <w:t xml:space="preserve">Screenshot No. </w:t>
      </w:r>
      <w:r w:rsidR="00F07BFC">
        <w:rPr>
          <w:b/>
        </w:rPr>
        <w:t>7.5</w:t>
      </w:r>
      <w:r w:rsidRPr="00577666">
        <w:rPr>
          <w:b/>
        </w:rPr>
        <w:t xml:space="preserve"> Make Complain page</w:t>
      </w:r>
    </w:p>
    <w:p w:rsidR="00577666" w:rsidRDefault="00577666" w:rsidP="00577666">
      <w:pPr>
        <w:spacing w:line="360" w:lineRule="auto"/>
      </w:pPr>
      <w:r w:rsidRPr="004C2D3E">
        <w:rPr>
          <w:b/>
        </w:rPr>
        <w:t xml:space="preserve">View Complain Details: </w:t>
      </w:r>
      <w:r w:rsidRPr="004C2D3E">
        <w:t>The client can view the complaint details given by him along with the statu</w:t>
      </w:r>
      <w:r>
        <w:t>s and comment given by attorney.</w:t>
      </w:r>
    </w:p>
    <w:p w:rsidR="00577666" w:rsidRPr="004C2D3E" w:rsidRDefault="00577666" w:rsidP="00577666">
      <w:pPr>
        <w:spacing w:line="360" w:lineRule="auto"/>
      </w:pPr>
    </w:p>
    <w:p w:rsidR="00577666" w:rsidRDefault="00577666" w:rsidP="00F07BFC">
      <w:pPr>
        <w:spacing w:line="360" w:lineRule="auto"/>
        <w:rPr>
          <w:b/>
        </w:rPr>
      </w:pPr>
      <w:r w:rsidRPr="004C2D3E">
        <w:rPr>
          <w:noProof/>
        </w:rPr>
        <w:drawing>
          <wp:inline distT="0" distB="0" distL="0" distR="0" wp14:anchorId="6681AC92" wp14:editId="17C65BAC">
            <wp:extent cx="5937864" cy="2839453"/>
            <wp:effectExtent l="0" t="0" r="6350" b="0"/>
            <wp:docPr id="15" name="Picture 15"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64" cy="2839453"/>
                    </a:xfrm>
                    <a:prstGeom prst="rect">
                      <a:avLst/>
                    </a:prstGeom>
                    <a:noFill/>
                    <a:ln>
                      <a:noFill/>
                    </a:ln>
                  </pic:spPr>
                </pic:pic>
              </a:graphicData>
            </a:graphic>
          </wp:inline>
        </w:drawing>
      </w:r>
      <w:r w:rsidRPr="004C2D3E">
        <w:tab/>
      </w:r>
      <w:r>
        <w:tab/>
      </w:r>
      <w:r>
        <w:tab/>
      </w:r>
      <w:r w:rsidRPr="00577666">
        <w:rPr>
          <w:b/>
        </w:rPr>
        <w:t xml:space="preserve">Screenshot </w:t>
      </w:r>
      <w:proofErr w:type="gramStart"/>
      <w:r w:rsidRPr="00577666">
        <w:rPr>
          <w:b/>
        </w:rPr>
        <w:t>No</w:t>
      </w:r>
      <w:r>
        <w:rPr>
          <w:b/>
        </w:rPr>
        <w:t>.</w:t>
      </w:r>
      <w:r w:rsidRPr="00577666">
        <w:rPr>
          <w:b/>
        </w:rPr>
        <w:t xml:space="preserve">7.6 </w:t>
      </w:r>
      <w:r w:rsidR="00F07BFC">
        <w:rPr>
          <w:b/>
        </w:rPr>
        <w:t xml:space="preserve"> </w:t>
      </w:r>
      <w:r w:rsidRPr="00577666">
        <w:rPr>
          <w:b/>
        </w:rPr>
        <w:t>View</w:t>
      </w:r>
      <w:proofErr w:type="gramEnd"/>
      <w:r w:rsidRPr="00577666">
        <w:rPr>
          <w:b/>
        </w:rPr>
        <w:t xml:space="preserve"> complain details page</w:t>
      </w:r>
    </w:p>
    <w:p w:rsidR="00F07BFC" w:rsidRPr="00F07BFC" w:rsidRDefault="00F07BFC" w:rsidP="00F07BFC">
      <w:pPr>
        <w:spacing w:line="360" w:lineRule="auto"/>
        <w:rPr>
          <w:b/>
        </w:rPr>
      </w:pPr>
    </w:p>
    <w:p w:rsidR="00577666" w:rsidRPr="00C87816" w:rsidRDefault="00577666" w:rsidP="00577666">
      <w:pPr>
        <w:spacing w:line="360" w:lineRule="auto"/>
      </w:pPr>
      <w:r>
        <w:rPr>
          <w:b/>
        </w:rPr>
        <w:t>7</w:t>
      </w:r>
      <w:r w:rsidRPr="007A4FCA">
        <w:rPr>
          <w:b/>
        </w:rPr>
        <w:t xml:space="preserve">.2 Database creation in </w:t>
      </w:r>
      <w:proofErr w:type="spellStart"/>
      <w:r w:rsidRPr="007A4FCA">
        <w:rPr>
          <w:b/>
        </w:rPr>
        <w:t>PhpMyAdmin</w:t>
      </w:r>
      <w:proofErr w:type="spellEnd"/>
      <w:r w:rsidRPr="004C2D3E">
        <w:rPr>
          <w:u w:val="single"/>
        </w:rPr>
        <w:t>:</w:t>
      </w:r>
    </w:p>
    <w:p w:rsidR="00577666" w:rsidRPr="004C2D3E" w:rsidRDefault="00577666" w:rsidP="00577666">
      <w:pPr>
        <w:spacing w:line="360" w:lineRule="auto"/>
      </w:pPr>
    </w:p>
    <w:p w:rsidR="00577666" w:rsidRPr="004C2D3E" w:rsidRDefault="00577666" w:rsidP="00577666">
      <w:pPr>
        <w:numPr>
          <w:ilvl w:val="0"/>
          <w:numId w:val="16"/>
        </w:numPr>
        <w:spacing w:line="360" w:lineRule="auto"/>
      </w:pPr>
      <w:r w:rsidRPr="004C2D3E">
        <w:t>’</w:t>
      </w:r>
      <w:proofErr w:type="spellStart"/>
      <w:r w:rsidRPr="004C2D3E">
        <w:t>complain_db</w:t>
      </w:r>
      <w:proofErr w:type="spellEnd"/>
      <w:r w:rsidRPr="004C2D3E">
        <w:t>’ database was created.</w:t>
      </w:r>
    </w:p>
    <w:p w:rsidR="00577666" w:rsidRPr="004C2D3E" w:rsidRDefault="00577666" w:rsidP="00577666">
      <w:pPr>
        <w:numPr>
          <w:ilvl w:val="0"/>
          <w:numId w:val="16"/>
        </w:numPr>
        <w:spacing w:line="360" w:lineRule="auto"/>
      </w:pPr>
      <w:r w:rsidRPr="004C2D3E">
        <w:t>Within the database there are three tables named ‘</w:t>
      </w:r>
      <w:proofErr w:type="spellStart"/>
      <w:r w:rsidRPr="004C2D3E">
        <w:t>tbl_complains</w:t>
      </w:r>
      <w:proofErr w:type="spellEnd"/>
      <w:r w:rsidRPr="004C2D3E">
        <w:t>’, ‘</w:t>
      </w:r>
      <w:proofErr w:type="spellStart"/>
      <w:r w:rsidRPr="004C2D3E">
        <w:t>tbl_customers</w:t>
      </w:r>
      <w:proofErr w:type="spellEnd"/>
      <w:r w:rsidRPr="004C2D3E">
        <w:t>’ and ‘</w:t>
      </w:r>
      <w:proofErr w:type="spellStart"/>
      <w:r w:rsidRPr="004C2D3E">
        <w:t>tbl_attorneys</w:t>
      </w:r>
      <w:proofErr w:type="spellEnd"/>
      <w:r w:rsidRPr="004C2D3E">
        <w:t>’  were created.</w:t>
      </w:r>
    </w:p>
    <w:p w:rsidR="00577666" w:rsidRPr="004C2D3E" w:rsidRDefault="00577666" w:rsidP="00577666">
      <w:pPr>
        <w:numPr>
          <w:ilvl w:val="0"/>
          <w:numId w:val="16"/>
        </w:numPr>
        <w:spacing w:line="360" w:lineRule="auto"/>
      </w:pPr>
      <w:r w:rsidRPr="004C2D3E">
        <w:t>‘</w:t>
      </w:r>
      <w:proofErr w:type="spellStart"/>
      <w:r w:rsidRPr="004C2D3E">
        <w:t>tbl_</w:t>
      </w:r>
      <w:proofErr w:type="gramStart"/>
      <w:r w:rsidRPr="004C2D3E">
        <w:t>complains</w:t>
      </w:r>
      <w:proofErr w:type="spellEnd"/>
      <w:r w:rsidRPr="004C2D3E">
        <w:t>’  table</w:t>
      </w:r>
      <w:proofErr w:type="gramEnd"/>
      <w:r w:rsidRPr="004C2D3E">
        <w:t xml:space="preserve"> holds information about the complaint details given by the client.</w:t>
      </w:r>
    </w:p>
    <w:p w:rsidR="00577666" w:rsidRPr="004C2D3E" w:rsidRDefault="00577666" w:rsidP="00577666">
      <w:pPr>
        <w:numPr>
          <w:ilvl w:val="0"/>
          <w:numId w:val="16"/>
        </w:numPr>
        <w:spacing w:line="360" w:lineRule="auto"/>
      </w:pPr>
      <w:r w:rsidRPr="004C2D3E">
        <w:t>‘</w:t>
      </w:r>
      <w:proofErr w:type="spellStart"/>
      <w:r w:rsidRPr="004C2D3E">
        <w:t>tbl_customers</w:t>
      </w:r>
      <w:proofErr w:type="spellEnd"/>
      <w:r w:rsidRPr="004C2D3E">
        <w:t>’ table holds the details of clients who are registered.</w:t>
      </w:r>
    </w:p>
    <w:p w:rsidR="00577666" w:rsidRPr="004C2D3E" w:rsidRDefault="00577666" w:rsidP="00577666">
      <w:pPr>
        <w:numPr>
          <w:ilvl w:val="0"/>
          <w:numId w:val="16"/>
        </w:numPr>
        <w:spacing w:line="360" w:lineRule="auto"/>
      </w:pPr>
      <w:r w:rsidRPr="004C2D3E">
        <w:t>‘</w:t>
      </w:r>
      <w:proofErr w:type="spellStart"/>
      <w:r w:rsidRPr="004C2D3E">
        <w:t>tbl_attorneys</w:t>
      </w:r>
      <w:proofErr w:type="spellEnd"/>
      <w:r w:rsidRPr="004C2D3E">
        <w:t>’ table holds the details of attorneys.</w:t>
      </w:r>
    </w:p>
    <w:p w:rsidR="00577666" w:rsidRPr="004C2D3E" w:rsidRDefault="00577666" w:rsidP="00577666">
      <w:pPr>
        <w:spacing w:line="360" w:lineRule="auto"/>
        <w:rPr>
          <w:b/>
        </w:rPr>
      </w:pPr>
      <w:r w:rsidRPr="004C2D3E">
        <w:rPr>
          <w:b/>
          <w:noProof/>
        </w:rPr>
        <w:drawing>
          <wp:inline distT="0" distB="0" distL="0" distR="0" wp14:anchorId="79FC27D6" wp14:editId="59912CFC">
            <wp:extent cx="5943600" cy="3342296"/>
            <wp:effectExtent l="0" t="0" r="0" b="0"/>
            <wp:docPr id="16" name="Picture 16" descr="C:\Users\Sripc\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pc\Pictures\Screenshots\Screenshot (19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577666" w:rsidRPr="004C2D3E" w:rsidRDefault="00577666" w:rsidP="00577666">
      <w:pPr>
        <w:spacing w:line="360" w:lineRule="auto"/>
        <w:rPr>
          <w:b/>
        </w:rPr>
      </w:pPr>
      <w:r w:rsidRPr="004C2D3E">
        <w:rPr>
          <w:b/>
        </w:rPr>
        <w:tab/>
      </w:r>
      <w:r w:rsidRPr="004C2D3E">
        <w:rPr>
          <w:b/>
        </w:rPr>
        <w:tab/>
      </w:r>
    </w:p>
    <w:p w:rsidR="00577666" w:rsidRPr="00577666" w:rsidRDefault="00577666" w:rsidP="00577666">
      <w:pPr>
        <w:spacing w:line="360" w:lineRule="auto"/>
        <w:rPr>
          <w:b/>
        </w:rPr>
      </w:pPr>
      <w:r w:rsidRPr="004C2D3E">
        <w:rPr>
          <w:b/>
        </w:rPr>
        <w:tab/>
      </w:r>
      <w:r w:rsidRPr="004C2D3E">
        <w:rPr>
          <w:b/>
        </w:rPr>
        <w:tab/>
      </w:r>
      <w:r>
        <w:rPr>
          <w:b/>
        </w:rPr>
        <w:tab/>
      </w:r>
      <w:r>
        <w:rPr>
          <w:b/>
        </w:rPr>
        <w:tab/>
      </w:r>
      <w:r w:rsidRPr="00577666">
        <w:rPr>
          <w:b/>
        </w:rPr>
        <w:t>Screenshot No.7.7 Database- complains table</w:t>
      </w:r>
    </w:p>
    <w:p w:rsidR="00577666" w:rsidRPr="004C2D3E" w:rsidRDefault="00577666" w:rsidP="00577666">
      <w:pPr>
        <w:spacing w:line="360" w:lineRule="auto"/>
        <w:rPr>
          <w:b/>
        </w:rPr>
      </w:pPr>
    </w:p>
    <w:p w:rsidR="00577666" w:rsidRPr="004C2D3E" w:rsidRDefault="00577666" w:rsidP="00577666">
      <w:pPr>
        <w:spacing w:line="360" w:lineRule="auto"/>
        <w:rPr>
          <w:b/>
          <w:u w:val="single"/>
        </w:rPr>
      </w:pPr>
    </w:p>
    <w:p w:rsidR="00577666" w:rsidRPr="004C2D3E" w:rsidRDefault="00577666" w:rsidP="00577666">
      <w:pPr>
        <w:spacing w:line="360" w:lineRule="auto"/>
        <w:rPr>
          <w:b/>
          <w:u w:val="single"/>
        </w:rPr>
      </w:pPr>
    </w:p>
    <w:p w:rsidR="00577666" w:rsidRPr="004C2D3E" w:rsidRDefault="00577666" w:rsidP="00577666">
      <w:pPr>
        <w:spacing w:line="360" w:lineRule="auto"/>
        <w:rPr>
          <w:b/>
          <w:u w:val="single"/>
        </w:rPr>
      </w:pPr>
    </w:p>
    <w:p w:rsidR="00577666" w:rsidRPr="004C2D3E" w:rsidRDefault="00577666" w:rsidP="00577666">
      <w:pPr>
        <w:spacing w:line="360" w:lineRule="auto"/>
        <w:rPr>
          <w:b/>
          <w:u w:val="single"/>
        </w:rPr>
      </w:pPr>
    </w:p>
    <w:p w:rsidR="00577666" w:rsidRPr="004C2D3E" w:rsidRDefault="00577666" w:rsidP="00577666">
      <w:pPr>
        <w:spacing w:line="360" w:lineRule="auto"/>
        <w:rPr>
          <w:b/>
          <w:u w:val="single"/>
        </w:rPr>
      </w:pPr>
    </w:p>
    <w:p w:rsidR="00577666" w:rsidRPr="004C2D3E" w:rsidRDefault="00577666" w:rsidP="00577666">
      <w:pPr>
        <w:spacing w:line="360" w:lineRule="auto"/>
      </w:pPr>
      <w:r>
        <w:rPr>
          <w:b/>
        </w:rPr>
        <w:lastRenderedPageBreak/>
        <w:t xml:space="preserve"> </w:t>
      </w:r>
      <w:proofErr w:type="gramStart"/>
      <w:r>
        <w:rPr>
          <w:b/>
        </w:rPr>
        <w:t>7.3  SCREENS</w:t>
      </w:r>
      <w:proofErr w:type="gramEnd"/>
      <w:r>
        <w:rPr>
          <w:b/>
        </w:rPr>
        <w:t xml:space="preserve"> FOR ADMIN MODULE - </w:t>
      </w:r>
      <w:r w:rsidRPr="004C2D3E">
        <w:rPr>
          <w:b/>
        </w:rPr>
        <w:t>Admin login</w:t>
      </w:r>
      <w:r w:rsidRPr="004C2D3E">
        <w:t>: Admin logs in to the portal</w:t>
      </w:r>
      <w:r>
        <w:t xml:space="preserve"> using his credentials.</w:t>
      </w:r>
    </w:p>
    <w:p w:rsidR="00577666" w:rsidRPr="00C87816" w:rsidRDefault="00577666" w:rsidP="00577666">
      <w:pPr>
        <w:spacing w:line="360" w:lineRule="auto"/>
      </w:pPr>
      <w:r w:rsidRPr="004C2D3E">
        <w:rPr>
          <w:noProof/>
        </w:rPr>
        <w:drawing>
          <wp:inline distT="0" distB="0" distL="0" distR="0" wp14:anchorId="31779D49" wp14:editId="54D9B5E9">
            <wp:extent cx="5934710" cy="3338195"/>
            <wp:effectExtent l="0" t="0" r="8890" b="0"/>
            <wp:docPr id="17" name="Picture 17"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rsidRPr="004C2D3E">
        <w:rPr>
          <w:b/>
        </w:rPr>
        <w:tab/>
      </w:r>
      <w:r>
        <w:rPr>
          <w:b/>
        </w:rPr>
        <w:tab/>
      </w:r>
      <w:r>
        <w:rPr>
          <w:b/>
        </w:rPr>
        <w:tab/>
      </w:r>
      <w:r>
        <w:rPr>
          <w:b/>
        </w:rPr>
        <w:tab/>
      </w:r>
      <w:r w:rsidRPr="00577666">
        <w:rPr>
          <w:b/>
        </w:rPr>
        <w:t xml:space="preserve">Screenshot No. </w:t>
      </w:r>
      <w:proofErr w:type="gramStart"/>
      <w:r w:rsidRPr="00577666">
        <w:rPr>
          <w:b/>
        </w:rPr>
        <w:t>7.8  admin</w:t>
      </w:r>
      <w:proofErr w:type="gramEnd"/>
      <w:r w:rsidRPr="00577666">
        <w:rPr>
          <w:b/>
        </w:rPr>
        <w:t xml:space="preserve"> login</w:t>
      </w:r>
    </w:p>
    <w:p w:rsidR="00577666" w:rsidRPr="004C2D3E" w:rsidRDefault="00577666" w:rsidP="00577666">
      <w:pPr>
        <w:spacing w:line="360" w:lineRule="auto"/>
      </w:pPr>
      <w:r w:rsidRPr="004C2D3E">
        <w:rPr>
          <w:b/>
        </w:rPr>
        <w:t xml:space="preserve">View complains:  </w:t>
      </w:r>
      <w:r w:rsidRPr="004C2D3E">
        <w:t>The admin can view the complaints given by the clients and the status.</w:t>
      </w:r>
    </w:p>
    <w:p w:rsidR="00577666" w:rsidRPr="00577666" w:rsidRDefault="00577666" w:rsidP="00577666">
      <w:pPr>
        <w:spacing w:line="360" w:lineRule="auto"/>
      </w:pPr>
      <w:r w:rsidRPr="004C2D3E">
        <w:rPr>
          <w:noProof/>
        </w:rPr>
        <w:drawing>
          <wp:inline distT="0" distB="0" distL="0" distR="0" wp14:anchorId="3F2494EB" wp14:editId="7971DD13">
            <wp:extent cx="5934710" cy="3338195"/>
            <wp:effectExtent l="0" t="0" r="8890" b="0"/>
            <wp:docPr id="23" name="Picture 23"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rsidRPr="004C2D3E">
        <w:t xml:space="preserve">      </w:t>
      </w:r>
      <w:r w:rsidRPr="004C2D3E">
        <w:tab/>
      </w:r>
      <w:r w:rsidRPr="004C2D3E">
        <w:tab/>
      </w:r>
      <w:r w:rsidRPr="004C2D3E">
        <w:tab/>
      </w:r>
      <w:r>
        <w:tab/>
      </w:r>
      <w:r w:rsidRPr="00577666">
        <w:rPr>
          <w:b/>
        </w:rPr>
        <w:t xml:space="preserve">Screenshot No. </w:t>
      </w:r>
      <w:proofErr w:type="gramStart"/>
      <w:r w:rsidRPr="00577666">
        <w:rPr>
          <w:b/>
        </w:rPr>
        <w:t>7.9  view</w:t>
      </w:r>
      <w:proofErr w:type="gramEnd"/>
      <w:r w:rsidRPr="00577666">
        <w:rPr>
          <w:b/>
        </w:rPr>
        <w:t xml:space="preserve"> complains page</w:t>
      </w:r>
    </w:p>
    <w:p w:rsidR="00577666" w:rsidRPr="004C2D3E" w:rsidRDefault="00577666" w:rsidP="00577666">
      <w:pPr>
        <w:spacing w:line="360" w:lineRule="auto"/>
      </w:pPr>
      <w:r w:rsidRPr="004C2D3E">
        <w:rPr>
          <w:b/>
        </w:rPr>
        <w:lastRenderedPageBreak/>
        <w:t xml:space="preserve">Assign Complains: </w:t>
      </w:r>
      <w:r w:rsidRPr="004C2D3E">
        <w:t>The admin assigns the complaints to preferred attorney if any.</w:t>
      </w:r>
    </w:p>
    <w:p w:rsidR="00577666" w:rsidRPr="004C2D3E" w:rsidRDefault="00577666" w:rsidP="00577666">
      <w:pPr>
        <w:spacing w:line="360" w:lineRule="auto"/>
      </w:pPr>
      <w:r w:rsidRPr="004C2D3E">
        <w:rPr>
          <w:noProof/>
        </w:rPr>
        <w:drawing>
          <wp:inline distT="0" distB="0" distL="0" distR="0" wp14:anchorId="203B1CB6" wp14:editId="16C940DF">
            <wp:extent cx="5934710" cy="3338195"/>
            <wp:effectExtent l="0" t="0" r="8890" b="0"/>
            <wp:docPr id="24" name="Picture 24" descr="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rsidRPr="004C2D3E">
        <w:tab/>
      </w:r>
      <w:r>
        <w:tab/>
      </w:r>
      <w:r>
        <w:tab/>
      </w:r>
      <w:r>
        <w:tab/>
      </w:r>
      <w:r w:rsidRPr="00577666">
        <w:rPr>
          <w:b/>
        </w:rPr>
        <w:t>Screenshot No. 7.10 Assign complains page</w:t>
      </w:r>
    </w:p>
    <w:p w:rsidR="00577666" w:rsidRPr="004C2D3E" w:rsidRDefault="00577666" w:rsidP="00577666">
      <w:pPr>
        <w:spacing w:line="360" w:lineRule="auto"/>
        <w:rPr>
          <w:b/>
          <w:u w:val="single"/>
        </w:rPr>
      </w:pPr>
    </w:p>
    <w:p w:rsidR="00577666" w:rsidRPr="004C2D3E" w:rsidRDefault="00577666" w:rsidP="00577666">
      <w:pPr>
        <w:spacing w:line="360" w:lineRule="auto"/>
      </w:pPr>
      <w:r w:rsidRPr="004C2D3E">
        <w:t>After assigning the complaint to an attorney, the page gets refreshed and displayed as below.</w:t>
      </w:r>
    </w:p>
    <w:p w:rsidR="00577666" w:rsidRPr="004C2D3E" w:rsidRDefault="00577666" w:rsidP="00577666">
      <w:pPr>
        <w:spacing w:line="360" w:lineRule="auto"/>
      </w:pPr>
      <w:r w:rsidRPr="004C2D3E">
        <w:rPr>
          <w:noProof/>
        </w:rPr>
        <w:drawing>
          <wp:inline distT="0" distB="0" distL="0" distR="0" wp14:anchorId="41CA5AD1" wp14:editId="0B0AD96C">
            <wp:extent cx="5934710" cy="3338195"/>
            <wp:effectExtent l="0" t="0" r="8890" b="0"/>
            <wp:docPr id="41" name="Picture 41"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rsidRPr="00577666">
        <w:rPr>
          <w:b/>
        </w:rPr>
        <w:t xml:space="preserve">         Screenshot No.7.11 After assignment of complain</w:t>
      </w:r>
    </w:p>
    <w:p w:rsidR="00577666" w:rsidRDefault="00577666" w:rsidP="00577666">
      <w:pPr>
        <w:spacing w:line="360" w:lineRule="auto"/>
        <w:rPr>
          <w:b/>
        </w:rPr>
      </w:pPr>
    </w:p>
    <w:p w:rsidR="00577666" w:rsidRPr="004C2D3E" w:rsidRDefault="00577666" w:rsidP="00577666">
      <w:pPr>
        <w:spacing w:line="360" w:lineRule="auto"/>
      </w:pPr>
      <w:r w:rsidRPr="004C2D3E">
        <w:rPr>
          <w:b/>
        </w:rPr>
        <w:t xml:space="preserve"> View Complaint Details: </w:t>
      </w:r>
      <w:r w:rsidRPr="004C2D3E">
        <w:t>Later</w:t>
      </w:r>
      <w:r w:rsidRPr="004C2D3E">
        <w:rPr>
          <w:b/>
        </w:rPr>
        <w:t xml:space="preserve"> </w:t>
      </w:r>
      <w:r w:rsidRPr="004C2D3E">
        <w:t>the</w:t>
      </w:r>
      <w:r w:rsidRPr="004C2D3E">
        <w:rPr>
          <w:b/>
        </w:rPr>
        <w:t xml:space="preserve"> </w:t>
      </w:r>
      <w:r w:rsidRPr="004C2D3E">
        <w:t>admin</w:t>
      </w:r>
      <w:r w:rsidRPr="004C2D3E">
        <w:rPr>
          <w:b/>
        </w:rPr>
        <w:t xml:space="preserve"> </w:t>
      </w:r>
      <w:r w:rsidRPr="004C2D3E">
        <w:t>can</w:t>
      </w:r>
      <w:r w:rsidRPr="004C2D3E">
        <w:rPr>
          <w:b/>
        </w:rPr>
        <w:t xml:space="preserve"> </w:t>
      </w:r>
      <w:r w:rsidRPr="004C2D3E">
        <w:t>view the complaint details and status as follows.</w:t>
      </w:r>
    </w:p>
    <w:p w:rsidR="00577666" w:rsidRPr="004C2D3E" w:rsidRDefault="00577666" w:rsidP="00577666">
      <w:pPr>
        <w:spacing w:line="360" w:lineRule="auto"/>
      </w:pPr>
      <w:r w:rsidRPr="004C2D3E">
        <w:rPr>
          <w:noProof/>
        </w:rPr>
        <w:drawing>
          <wp:inline distT="0" distB="0" distL="0" distR="0" wp14:anchorId="3A43C160" wp14:editId="545E621B">
            <wp:extent cx="5934710" cy="3338195"/>
            <wp:effectExtent l="0" t="0" r="8890" b="0"/>
            <wp:docPr id="7" name="Picture 7"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rsidRPr="004C2D3E">
        <w:tab/>
      </w:r>
      <w:r w:rsidRPr="004C2D3E">
        <w:tab/>
      </w:r>
      <w:r w:rsidRPr="004C2D3E">
        <w:tab/>
      </w:r>
      <w:r w:rsidRPr="00577666">
        <w:rPr>
          <w:b/>
        </w:rPr>
        <w:t xml:space="preserve">                  Screenshot No. 7.12 view complain details</w:t>
      </w:r>
    </w:p>
    <w:p w:rsidR="00577666" w:rsidRPr="004C2D3E" w:rsidRDefault="00577666" w:rsidP="00577666">
      <w:pPr>
        <w:spacing w:line="360" w:lineRule="auto"/>
      </w:pPr>
      <w:r w:rsidRPr="004C2D3E">
        <w:rPr>
          <w:b/>
        </w:rPr>
        <w:t>Close Complain details:</w:t>
      </w:r>
      <w:r>
        <w:rPr>
          <w:b/>
        </w:rPr>
        <w:t xml:space="preserve"> </w:t>
      </w:r>
      <w:r w:rsidRPr="00C30C2D">
        <w:t>The</w:t>
      </w:r>
      <w:r w:rsidRPr="004C2D3E">
        <w:t xml:space="preserve"> details of the closed cases can be viewed here by the admin.</w:t>
      </w:r>
    </w:p>
    <w:p w:rsidR="00577666" w:rsidRPr="00577666" w:rsidRDefault="00577666" w:rsidP="00577666">
      <w:pPr>
        <w:spacing w:line="360" w:lineRule="auto"/>
        <w:rPr>
          <w:b/>
        </w:rPr>
      </w:pPr>
      <w:r w:rsidRPr="004C2D3E">
        <w:rPr>
          <w:noProof/>
        </w:rPr>
        <w:drawing>
          <wp:inline distT="0" distB="0" distL="0" distR="0" wp14:anchorId="43E684AB" wp14:editId="7D7C6C4F">
            <wp:extent cx="5934710" cy="3338195"/>
            <wp:effectExtent l="0" t="0" r="8890" b="0"/>
            <wp:docPr id="42" name="Picture 42"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rsidRPr="004C2D3E">
        <w:t xml:space="preserve">           </w:t>
      </w:r>
      <w:r>
        <w:tab/>
      </w:r>
      <w:r>
        <w:tab/>
      </w:r>
      <w:r>
        <w:tab/>
      </w:r>
      <w:r>
        <w:tab/>
      </w:r>
      <w:r w:rsidRPr="00577666">
        <w:rPr>
          <w:b/>
        </w:rPr>
        <w:t>Screenshot No.7.13 close complain details</w:t>
      </w:r>
    </w:p>
    <w:p w:rsidR="00577666" w:rsidRPr="004C2D3E" w:rsidRDefault="00577666" w:rsidP="00577666">
      <w:pPr>
        <w:spacing w:line="360" w:lineRule="auto"/>
      </w:pPr>
    </w:p>
    <w:p w:rsidR="00577666" w:rsidRPr="004C2D3E" w:rsidRDefault="00577666" w:rsidP="00577666">
      <w:pPr>
        <w:spacing w:line="360" w:lineRule="auto"/>
      </w:pPr>
      <w:r w:rsidRPr="004C2D3E">
        <w:rPr>
          <w:b/>
        </w:rPr>
        <w:t xml:space="preserve">View/Add attorney: </w:t>
      </w:r>
      <w:r w:rsidRPr="004C2D3E">
        <w:t>Admin can view the attorneys available and can add new attorney.</w:t>
      </w:r>
    </w:p>
    <w:p w:rsidR="00577666" w:rsidRPr="004C2D3E" w:rsidRDefault="00577666" w:rsidP="00577666">
      <w:pPr>
        <w:spacing w:line="360" w:lineRule="auto"/>
      </w:pPr>
      <w:r w:rsidRPr="004C2D3E">
        <w:rPr>
          <w:noProof/>
        </w:rPr>
        <w:drawing>
          <wp:inline distT="0" distB="0" distL="0" distR="0" wp14:anchorId="29540AE3" wp14:editId="1832676E">
            <wp:extent cx="5930265" cy="3335655"/>
            <wp:effectExtent l="0" t="0" r="0" b="0"/>
            <wp:docPr id="43" name="Picture 43" descr="Screensho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333565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 7.14 Attorney details</w:t>
      </w:r>
    </w:p>
    <w:p w:rsidR="00577666" w:rsidRPr="004C2D3E" w:rsidRDefault="00577666" w:rsidP="00577666">
      <w:pPr>
        <w:spacing w:line="360" w:lineRule="auto"/>
      </w:pPr>
      <w:r w:rsidRPr="004C2D3E">
        <w:rPr>
          <w:b/>
        </w:rPr>
        <w:t xml:space="preserve">Register Attorney: </w:t>
      </w:r>
      <w:r w:rsidRPr="004C2D3E">
        <w:t>To add a</w:t>
      </w:r>
      <w:r w:rsidRPr="004C2D3E">
        <w:rPr>
          <w:b/>
        </w:rPr>
        <w:t xml:space="preserve"> </w:t>
      </w:r>
      <w:r w:rsidRPr="004C2D3E">
        <w:t>new attorney by giving his details.</w:t>
      </w:r>
    </w:p>
    <w:p w:rsidR="00577666" w:rsidRDefault="00577666" w:rsidP="00577666">
      <w:pPr>
        <w:spacing w:line="360" w:lineRule="auto"/>
      </w:pPr>
      <w:r w:rsidRPr="004C2D3E">
        <w:rPr>
          <w:noProof/>
        </w:rPr>
        <w:drawing>
          <wp:inline distT="0" distB="0" distL="0" distR="0" wp14:anchorId="60B6ACF1" wp14:editId="5B158C6A">
            <wp:extent cx="5934710" cy="3338195"/>
            <wp:effectExtent l="0" t="0" r="8890" b="0"/>
            <wp:docPr id="44" name="Picture 44"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tab/>
      </w:r>
      <w:r>
        <w:tab/>
      </w:r>
      <w:r>
        <w:tab/>
      </w:r>
      <w:r>
        <w:tab/>
      </w:r>
      <w:r w:rsidRPr="00577666">
        <w:rPr>
          <w:b/>
        </w:rPr>
        <w:t>Screenshot No</w:t>
      </w:r>
      <w:r w:rsidR="00F07BFC">
        <w:rPr>
          <w:b/>
        </w:rPr>
        <w:t xml:space="preserve">. </w:t>
      </w:r>
      <w:proofErr w:type="gramStart"/>
      <w:r w:rsidRPr="00577666">
        <w:rPr>
          <w:b/>
        </w:rPr>
        <w:t>7.15  add</w:t>
      </w:r>
      <w:proofErr w:type="gramEnd"/>
      <w:r w:rsidRPr="00577666">
        <w:rPr>
          <w:b/>
        </w:rPr>
        <w:t xml:space="preserve"> new attorney</w:t>
      </w:r>
    </w:p>
    <w:p w:rsidR="00577666" w:rsidRPr="004C2D3E" w:rsidRDefault="00577666" w:rsidP="00577666">
      <w:pPr>
        <w:spacing w:line="360" w:lineRule="auto"/>
      </w:pPr>
      <w:r w:rsidRPr="004C2D3E">
        <w:rPr>
          <w:b/>
        </w:rPr>
        <w:lastRenderedPageBreak/>
        <w:t xml:space="preserve"> Client Details: </w:t>
      </w:r>
      <w:r w:rsidRPr="004C2D3E">
        <w:t>The client details can be viewed here by admin</w:t>
      </w:r>
      <w:r w:rsidRPr="004C2D3E">
        <w:rPr>
          <w:b/>
        </w:rPr>
        <w:t>.</w:t>
      </w:r>
    </w:p>
    <w:p w:rsidR="00577666" w:rsidRPr="004C2D3E" w:rsidRDefault="00577666" w:rsidP="00577666">
      <w:pPr>
        <w:spacing w:line="360" w:lineRule="auto"/>
      </w:pPr>
      <w:r w:rsidRPr="004C2D3E">
        <w:rPr>
          <w:noProof/>
        </w:rPr>
        <w:drawing>
          <wp:inline distT="0" distB="0" distL="0" distR="0" wp14:anchorId="64B8A9CE" wp14:editId="1B5721E0">
            <wp:extent cx="5934710" cy="3338195"/>
            <wp:effectExtent l="0" t="0" r="8890" b="0"/>
            <wp:docPr id="11" name="Picture 11"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No.7.16 client details</w:t>
      </w:r>
    </w:p>
    <w:p w:rsidR="00577666" w:rsidRPr="004C2D3E" w:rsidRDefault="00577666" w:rsidP="00577666">
      <w:pPr>
        <w:spacing w:line="360" w:lineRule="auto"/>
      </w:pPr>
    </w:p>
    <w:p w:rsidR="00577666" w:rsidRPr="004C2D3E" w:rsidRDefault="00577666" w:rsidP="00577666">
      <w:pPr>
        <w:spacing w:line="360" w:lineRule="auto"/>
      </w:pPr>
      <w:r w:rsidRPr="004C2D3E">
        <w:rPr>
          <w:b/>
        </w:rPr>
        <w:t>Reports:</w:t>
      </w:r>
      <w:r w:rsidRPr="004C2D3E">
        <w:t xml:space="preserve"> The complaint status details and user details are displayed in reports tab.</w:t>
      </w:r>
    </w:p>
    <w:p w:rsidR="00577666" w:rsidRPr="004C2D3E" w:rsidRDefault="00577666" w:rsidP="00577666">
      <w:pPr>
        <w:spacing w:line="360" w:lineRule="auto"/>
      </w:pPr>
      <w:r w:rsidRPr="004C2D3E">
        <w:rPr>
          <w:noProof/>
        </w:rPr>
        <w:drawing>
          <wp:inline distT="0" distB="0" distL="0" distR="0" wp14:anchorId="78BB4046" wp14:editId="429DBC95">
            <wp:extent cx="5934710" cy="3338195"/>
            <wp:effectExtent l="0" t="0" r="8890" b="0"/>
            <wp:docPr id="12" name="Picture 12" descr="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 xml:space="preserve">     Screenshot No. 7.17 Reports</w:t>
      </w:r>
    </w:p>
    <w:p w:rsidR="00577666" w:rsidRPr="004C2D3E" w:rsidRDefault="00577666" w:rsidP="00577666">
      <w:pPr>
        <w:spacing w:line="360" w:lineRule="auto"/>
      </w:pPr>
      <w:r>
        <w:rPr>
          <w:b/>
        </w:rPr>
        <w:lastRenderedPageBreak/>
        <w:t xml:space="preserve"> SCREENS FOR ATTORNEY MODULE- Attorney Login</w:t>
      </w:r>
      <w:r w:rsidRPr="004C2D3E">
        <w:rPr>
          <w:b/>
        </w:rPr>
        <w:t xml:space="preserve">: </w:t>
      </w:r>
      <w:r w:rsidRPr="004C2D3E">
        <w:t>Attorney logs into the system with his credentials.</w:t>
      </w:r>
    </w:p>
    <w:p w:rsidR="00577666" w:rsidRPr="004C2D3E" w:rsidRDefault="00577666" w:rsidP="00577666">
      <w:pPr>
        <w:spacing w:line="360" w:lineRule="auto"/>
      </w:pPr>
      <w:r w:rsidRPr="004C2D3E">
        <w:rPr>
          <w:noProof/>
        </w:rPr>
        <w:drawing>
          <wp:inline distT="0" distB="0" distL="0" distR="0" wp14:anchorId="38588369" wp14:editId="36B62079">
            <wp:extent cx="5934710" cy="3338195"/>
            <wp:effectExtent l="0" t="0" r="8890" b="0"/>
            <wp:docPr id="13" name="Picture 13"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w:t>
      </w:r>
      <w:r w:rsidR="00F07BFC">
        <w:rPr>
          <w:b/>
        </w:rPr>
        <w:t>.</w:t>
      </w:r>
      <w:r w:rsidRPr="00577666">
        <w:rPr>
          <w:b/>
        </w:rPr>
        <w:t xml:space="preserve"> 7.18 attorney login</w:t>
      </w:r>
    </w:p>
    <w:p w:rsidR="00577666" w:rsidRPr="004C2D3E" w:rsidRDefault="00577666" w:rsidP="00577666">
      <w:pPr>
        <w:spacing w:line="360" w:lineRule="auto"/>
      </w:pPr>
      <w:r w:rsidRPr="004C2D3E">
        <w:rPr>
          <w:b/>
        </w:rPr>
        <w:t>View Assign Complains:</w:t>
      </w:r>
      <w:r w:rsidRPr="004C2D3E">
        <w:t xml:space="preserve"> Attorney can view the complaints assigned to him.</w:t>
      </w:r>
    </w:p>
    <w:p w:rsidR="00577666" w:rsidRPr="004C2D3E" w:rsidRDefault="00577666" w:rsidP="00577666">
      <w:pPr>
        <w:spacing w:line="360" w:lineRule="auto"/>
      </w:pPr>
      <w:r w:rsidRPr="004C2D3E">
        <w:rPr>
          <w:noProof/>
        </w:rPr>
        <w:drawing>
          <wp:inline distT="0" distB="0" distL="0" distR="0" wp14:anchorId="040886D2" wp14:editId="5628D6FE">
            <wp:extent cx="5930265" cy="3335655"/>
            <wp:effectExtent l="0" t="0" r="0" b="0"/>
            <wp:docPr id="18" name="Picture 18"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265" cy="3335655"/>
                    </a:xfrm>
                    <a:prstGeom prst="rect">
                      <a:avLst/>
                    </a:prstGeom>
                    <a:noFill/>
                    <a:ln>
                      <a:noFill/>
                    </a:ln>
                  </pic:spPr>
                </pic:pic>
              </a:graphicData>
            </a:graphic>
          </wp:inline>
        </w:drawing>
      </w:r>
      <w:r>
        <w:tab/>
      </w:r>
      <w:r>
        <w:tab/>
      </w:r>
      <w:r>
        <w:tab/>
      </w:r>
      <w:r>
        <w:tab/>
      </w:r>
      <w:r>
        <w:tab/>
      </w:r>
      <w:r w:rsidRPr="00577666">
        <w:rPr>
          <w:b/>
        </w:rPr>
        <w:t>Screenshot No</w:t>
      </w:r>
      <w:r w:rsidR="00F07BFC">
        <w:rPr>
          <w:b/>
        </w:rPr>
        <w:t>.</w:t>
      </w:r>
      <w:r w:rsidRPr="00577666">
        <w:rPr>
          <w:b/>
        </w:rPr>
        <w:t xml:space="preserve"> 7.19 complain details</w:t>
      </w:r>
    </w:p>
    <w:p w:rsidR="00577666" w:rsidRPr="004C2D3E" w:rsidRDefault="00577666" w:rsidP="00577666">
      <w:pPr>
        <w:spacing w:line="360" w:lineRule="auto"/>
      </w:pPr>
      <w:r w:rsidRPr="004C2D3E">
        <w:lastRenderedPageBreak/>
        <w:t>If no complaints are assigned to him, it displays as follows.</w:t>
      </w:r>
    </w:p>
    <w:p w:rsidR="00577666" w:rsidRPr="004C2D3E" w:rsidRDefault="00577666" w:rsidP="00577666">
      <w:pPr>
        <w:spacing w:line="360" w:lineRule="auto"/>
      </w:pPr>
      <w:r w:rsidRPr="004C2D3E">
        <w:rPr>
          <w:noProof/>
        </w:rPr>
        <w:drawing>
          <wp:inline distT="0" distB="0" distL="0" distR="0" wp14:anchorId="77CCAAA8" wp14:editId="01BBEDD0">
            <wp:extent cx="5934710" cy="3338195"/>
            <wp:effectExtent l="0" t="0" r="8890" b="0"/>
            <wp:docPr id="25" name="Picture 25"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1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w:t>
      </w:r>
      <w:r w:rsidR="00F07BFC">
        <w:rPr>
          <w:b/>
        </w:rPr>
        <w:t xml:space="preserve">. </w:t>
      </w:r>
      <w:proofErr w:type="gramStart"/>
      <w:r w:rsidRPr="00577666">
        <w:rPr>
          <w:b/>
        </w:rPr>
        <w:t>7.20  complaint</w:t>
      </w:r>
      <w:proofErr w:type="gramEnd"/>
      <w:r w:rsidRPr="00577666">
        <w:rPr>
          <w:b/>
        </w:rPr>
        <w:t xml:space="preserve"> details</w:t>
      </w:r>
    </w:p>
    <w:p w:rsidR="00577666" w:rsidRPr="004C2D3E" w:rsidRDefault="00577666" w:rsidP="00577666">
      <w:pPr>
        <w:spacing w:line="360" w:lineRule="auto"/>
      </w:pPr>
      <w:r w:rsidRPr="004C2D3E">
        <w:rPr>
          <w:b/>
        </w:rPr>
        <w:t>View Complain Details:</w:t>
      </w:r>
      <w:r w:rsidRPr="004C2D3E">
        <w:t xml:space="preserve"> Attorney can view the details of the specific complaint assigned to him.</w:t>
      </w:r>
    </w:p>
    <w:p w:rsidR="00577666" w:rsidRPr="004C2D3E" w:rsidRDefault="00577666" w:rsidP="00577666">
      <w:pPr>
        <w:spacing w:line="360" w:lineRule="auto"/>
      </w:pPr>
      <w:r w:rsidRPr="004C2D3E">
        <w:rPr>
          <w:noProof/>
        </w:rPr>
        <w:drawing>
          <wp:inline distT="0" distB="0" distL="0" distR="0" wp14:anchorId="219F04EE" wp14:editId="6C8CD310">
            <wp:extent cx="5934710" cy="3338195"/>
            <wp:effectExtent l="0" t="0" r="8890" b="0"/>
            <wp:docPr id="19" name="Picture 19"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1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No.7. 21 view complain details</w:t>
      </w:r>
    </w:p>
    <w:p w:rsidR="00577666" w:rsidRPr="004C2D3E" w:rsidRDefault="00577666" w:rsidP="00577666">
      <w:pPr>
        <w:spacing w:line="360" w:lineRule="auto"/>
      </w:pPr>
      <w:r w:rsidRPr="004C2D3E">
        <w:rPr>
          <w:b/>
        </w:rPr>
        <w:lastRenderedPageBreak/>
        <w:t>Update Status:</w:t>
      </w:r>
      <w:r w:rsidRPr="004C2D3E">
        <w:t xml:space="preserve"> The complaint status on </w:t>
      </w:r>
      <w:proofErr w:type="spellStart"/>
      <w:r w:rsidRPr="004C2D3E">
        <w:t>updation</w:t>
      </w:r>
      <w:proofErr w:type="spellEnd"/>
      <w:r w:rsidRPr="004C2D3E">
        <w:t xml:space="preserve"> changes to working from assigned.</w:t>
      </w:r>
    </w:p>
    <w:p w:rsidR="00577666" w:rsidRPr="004C2D3E" w:rsidRDefault="00577666" w:rsidP="00577666">
      <w:pPr>
        <w:spacing w:line="360" w:lineRule="auto"/>
      </w:pPr>
      <w:r w:rsidRPr="004C2D3E">
        <w:rPr>
          <w:noProof/>
        </w:rPr>
        <w:drawing>
          <wp:inline distT="0" distB="0" distL="0" distR="0" wp14:anchorId="7189EAEB" wp14:editId="53063EF8">
            <wp:extent cx="5930265" cy="3335655"/>
            <wp:effectExtent l="0" t="0" r="0" b="0"/>
            <wp:docPr id="26" name="Picture 26"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1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265" cy="333565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w:t>
      </w:r>
      <w:r w:rsidR="00F07BFC">
        <w:rPr>
          <w:b/>
        </w:rPr>
        <w:t xml:space="preserve">. </w:t>
      </w:r>
      <w:r w:rsidRPr="00577666">
        <w:rPr>
          <w:b/>
        </w:rPr>
        <w:t>7.22 close complaints</w:t>
      </w:r>
    </w:p>
    <w:p w:rsidR="00577666" w:rsidRPr="004C2D3E" w:rsidRDefault="00577666" w:rsidP="00577666">
      <w:pPr>
        <w:spacing w:line="360" w:lineRule="auto"/>
      </w:pPr>
    </w:p>
    <w:p w:rsidR="00577666" w:rsidRPr="004C2D3E" w:rsidRDefault="00577666" w:rsidP="00577666">
      <w:pPr>
        <w:spacing w:line="360" w:lineRule="auto"/>
      </w:pPr>
      <w:r w:rsidRPr="004C2D3E">
        <w:rPr>
          <w:b/>
        </w:rPr>
        <w:t>Comment in client module:</w:t>
      </w:r>
      <w:r w:rsidRPr="004C2D3E">
        <w:t xml:space="preserve"> The comment given by attorney can be viewed from client portal.</w:t>
      </w:r>
    </w:p>
    <w:p w:rsidR="00577666" w:rsidRPr="004C2D3E" w:rsidRDefault="00577666" w:rsidP="00577666">
      <w:pPr>
        <w:spacing w:line="360" w:lineRule="auto"/>
      </w:pPr>
      <w:r w:rsidRPr="004C2D3E">
        <w:rPr>
          <w:noProof/>
        </w:rPr>
        <w:drawing>
          <wp:inline distT="0" distB="0" distL="0" distR="0" wp14:anchorId="31AA84D7" wp14:editId="75B6F04A">
            <wp:extent cx="5934710" cy="3338195"/>
            <wp:effectExtent l="0" t="0" r="8890" b="0"/>
            <wp:docPr id="27" name="Picture 27"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1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tab/>
      </w:r>
      <w:r w:rsidRPr="00577666">
        <w:rPr>
          <w:b/>
        </w:rPr>
        <w:t>Screenshot No</w:t>
      </w:r>
      <w:r w:rsidR="00F07BFC">
        <w:rPr>
          <w:b/>
        </w:rPr>
        <w:t xml:space="preserve">. </w:t>
      </w:r>
      <w:r w:rsidRPr="00577666">
        <w:rPr>
          <w:b/>
        </w:rPr>
        <w:t>7.23 client - complain details</w:t>
      </w:r>
    </w:p>
    <w:p w:rsidR="00577666" w:rsidRPr="004C2D3E" w:rsidRDefault="00577666" w:rsidP="00577666">
      <w:pPr>
        <w:spacing w:line="360" w:lineRule="auto"/>
      </w:pPr>
      <w:r w:rsidRPr="004C2D3E">
        <w:rPr>
          <w:b/>
        </w:rPr>
        <w:lastRenderedPageBreak/>
        <w:t>Close Complaint:</w:t>
      </w:r>
      <w:r w:rsidRPr="004C2D3E">
        <w:t xml:space="preserve"> Attorney can close the complain</w:t>
      </w:r>
      <w:r>
        <w:t>t</w:t>
      </w:r>
      <w:r w:rsidRPr="004C2D3E">
        <w:t xml:space="preserve"> as shown.</w:t>
      </w:r>
    </w:p>
    <w:p w:rsidR="00577666" w:rsidRPr="004C2D3E" w:rsidRDefault="00577666" w:rsidP="00577666">
      <w:pPr>
        <w:spacing w:line="360" w:lineRule="auto"/>
      </w:pPr>
      <w:r w:rsidRPr="004C2D3E">
        <w:rPr>
          <w:noProof/>
        </w:rPr>
        <w:drawing>
          <wp:inline distT="0" distB="0" distL="0" distR="0" wp14:anchorId="062D2BF7" wp14:editId="0DFC578F">
            <wp:extent cx="5934710" cy="3338195"/>
            <wp:effectExtent l="0" t="0" r="8890" b="0"/>
            <wp:docPr id="28" name="Picture 28"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1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577666" w:rsidRPr="00577666" w:rsidRDefault="00577666" w:rsidP="00577666">
      <w:pPr>
        <w:spacing w:line="360" w:lineRule="auto"/>
        <w:rPr>
          <w:b/>
        </w:rPr>
      </w:pPr>
      <w:r>
        <w:tab/>
      </w:r>
      <w:r>
        <w:tab/>
      </w:r>
      <w:r>
        <w:tab/>
      </w:r>
      <w:r w:rsidRPr="00577666">
        <w:rPr>
          <w:b/>
        </w:rPr>
        <w:t>Screenshot No</w:t>
      </w:r>
      <w:r w:rsidR="00F07BFC">
        <w:rPr>
          <w:b/>
        </w:rPr>
        <w:t>.</w:t>
      </w:r>
      <w:r w:rsidRPr="00577666">
        <w:rPr>
          <w:b/>
        </w:rPr>
        <w:t xml:space="preserve"> 7.24 close complains-attorney </w:t>
      </w:r>
    </w:p>
    <w:p w:rsidR="00577666" w:rsidRPr="004C2D3E" w:rsidRDefault="00577666" w:rsidP="00577666">
      <w:pPr>
        <w:spacing w:line="360" w:lineRule="auto"/>
      </w:pPr>
    </w:p>
    <w:p w:rsidR="00577666" w:rsidRPr="004C2D3E" w:rsidRDefault="00577666" w:rsidP="00577666">
      <w:pPr>
        <w:spacing w:line="360" w:lineRule="auto"/>
      </w:pPr>
      <w:r w:rsidRPr="004C2D3E">
        <w:rPr>
          <w:b/>
        </w:rPr>
        <w:t>Close Complain in admin view:</w:t>
      </w:r>
      <w:r w:rsidRPr="004C2D3E">
        <w:t xml:space="preserve"> The complaints with close status can be viewed here.</w:t>
      </w:r>
    </w:p>
    <w:p w:rsidR="00577666" w:rsidRPr="00577666" w:rsidRDefault="00577666" w:rsidP="00577666">
      <w:pPr>
        <w:spacing w:line="360" w:lineRule="auto"/>
        <w:rPr>
          <w:b/>
        </w:rPr>
      </w:pPr>
      <w:r w:rsidRPr="004C2D3E">
        <w:rPr>
          <w:noProof/>
        </w:rPr>
        <w:drawing>
          <wp:inline distT="0" distB="0" distL="0" distR="0" wp14:anchorId="24B7BE9A" wp14:editId="3817CF85">
            <wp:extent cx="5934710" cy="3338195"/>
            <wp:effectExtent l="0" t="0" r="8890" b="0"/>
            <wp:docPr id="29" name="Picture 29"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tab/>
      </w:r>
      <w:r>
        <w:tab/>
      </w:r>
      <w:r>
        <w:tab/>
      </w:r>
      <w:r w:rsidRPr="00577666">
        <w:rPr>
          <w:b/>
        </w:rPr>
        <w:t>Screenshot No</w:t>
      </w:r>
      <w:r w:rsidR="00F07BFC">
        <w:rPr>
          <w:b/>
        </w:rPr>
        <w:t xml:space="preserve">. </w:t>
      </w:r>
      <w:r w:rsidRPr="00577666">
        <w:rPr>
          <w:b/>
        </w:rPr>
        <w:t xml:space="preserve">7.25 close complain details - admin </w:t>
      </w:r>
    </w:p>
    <w:p w:rsidR="004C2D3E" w:rsidRPr="00596FD7" w:rsidRDefault="00596FD7" w:rsidP="004C2D3E">
      <w:pPr>
        <w:spacing w:line="360" w:lineRule="auto"/>
        <w:rPr>
          <w:sz w:val="32"/>
          <w:szCs w:val="32"/>
        </w:rPr>
      </w:pPr>
      <w:r w:rsidRPr="00596FD7">
        <w:rPr>
          <w:sz w:val="32"/>
          <w:szCs w:val="32"/>
        </w:rPr>
        <w:lastRenderedPageBreak/>
        <w:t xml:space="preserve"> </w:t>
      </w:r>
      <w:r w:rsidR="00577666">
        <w:rPr>
          <w:b/>
          <w:sz w:val="32"/>
          <w:szCs w:val="32"/>
        </w:rPr>
        <w:t>8</w:t>
      </w:r>
      <w:r w:rsidR="004C2D3E" w:rsidRPr="00596FD7">
        <w:rPr>
          <w:b/>
          <w:sz w:val="32"/>
          <w:szCs w:val="32"/>
        </w:rPr>
        <w:t>. DOCUMENTATION</w:t>
      </w:r>
    </w:p>
    <w:p w:rsidR="004C2D3E" w:rsidRPr="004C2D3E" w:rsidRDefault="004C2D3E" w:rsidP="004C2D3E">
      <w:pPr>
        <w:spacing w:line="360" w:lineRule="auto"/>
        <w:rPr>
          <w:b/>
        </w:rPr>
      </w:pPr>
    </w:p>
    <w:p w:rsidR="004C2D3E" w:rsidRPr="00577666" w:rsidRDefault="004C2D3E" w:rsidP="004C2D3E">
      <w:pPr>
        <w:numPr>
          <w:ilvl w:val="0"/>
          <w:numId w:val="17"/>
        </w:numPr>
        <w:spacing w:line="360" w:lineRule="auto"/>
        <w:rPr>
          <w:color w:val="000000" w:themeColor="text1"/>
          <w:u w:val="single"/>
        </w:rPr>
      </w:pPr>
      <w:r w:rsidRPr="004C2D3E">
        <w:t>First we will install WAMP</w:t>
      </w:r>
      <w:r w:rsidRPr="00577666">
        <w:rPr>
          <w:color w:val="000000" w:themeColor="text1"/>
        </w:rPr>
        <w:t xml:space="preserve">. </w:t>
      </w:r>
      <w:hyperlink r:id="rId48" w:tgtFrame="_blank" w:history="1">
        <w:r w:rsidRPr="00577666">
          <w:rPr>
            <w:rStyle w:val="Hyperlink"/>
            <w:color w:val="000000" w:themeColor="text1"/>
          </w:rPr>
          <w:t>Download WampServer</w:t>
        </w:r>
      </w:hyperlink>
      <w:r w:rsidRPr="004C2D3E">
        <w:t xml:space="preserve"> and install it by double clicking on the .exe file. By default it is installed in </w:t>
      </w:r>
      <w:r w:rsidRPr="004C2D3E">
        <w:rPr>
          <w:b/>
          <w:bCs/>
        </w:rPr>
        <w:t>C:\wamp.</w:t>
      </w:r>
      <w:r w:rsidRPr="004C2D3E">
        <w:t xml:space="preserve"> Leave it as it is. To check if it has been installed correctly open your favorite browser e.g. Internet Explorer, Firefox, Opera, Chrome etc. and type in the address bar</w:t>
      </w:r>
      <w:r w:rsidRPr="004C2D3E">
        <w:rPr>
          <w:b/>
        </w:rPr>
        <w:t xml:space="preserve">:  </w:t>
      </w:r>
      <w:hyperlink r:id="rId49" w:history="1">
        <w:r w:rsidRPr="00577666">
          <w:rPr>
            <w:rStyle w:val="Hyperlink"/>
            <w:color w:val="000000" w:themeColor="text1"/>
          </w:rPr>
          <w:t>http://localhost</w:t>
        </w:r>
      </w:hyperlink>
    </w:p>
    <w:p w:rsidR="004C2D3E" w:rsidRPr="004C2D3E" w:rsidRDefault="004C2D3E" w:rsidP="004C2D3E">
      <w:pPr>
        <w:numPr>
          <w:ilvl w:val="0"/>
          <w:numId w:val="17"/>
        </w:numPr>
        <w:spacing w:line="360" w:lineRule="auto"/>
        <w:rPr>
          <w:b/>
        </w:rPr>
      </w:pPr>
      <w:proofErr w:type="spellStart"/>
      <w:r w:rsidRPr="004C2D3E">
        <w:t>Cretae</w:t>
      </w:r>
      <w:proofErr w:type="spellEnd"/>
      <w:r w:rsidRPr="004C2D3E">
        <w:t xml:space="preserve"> a virtual host in C:\wamp\bin\apache2.4..\conf\extra\httpd-vhosts.conf and</w:t>
      </w:r>
    </w:p>
    <w:p w:rsidR="004C2D3E" w:rsidRPr="004C2D3E" w:rsidRDefault="00C30C2D" w:rsidP="004C2D3E">
      <w:pPr>
        <w:spacing w:line="360" w:lineRule="auto"/>
        <w:rPr>
          <w:b/>
        </w:rPr>
      </w:pPr>
      <w:r>
        <w:t xml:space="preserve">             </w:t>
      </w:r>
      <w:r w:rsidR="004C2D3E" w:rsidRPr="004C2D3E">
        <w:t xml:space="preserve">uncomment this in </w:t>
      </w:r>
      <w:proofErr w:type="spellStart"/>
      <w:r w:rsidR="004C2D3E" w:rsidRPr="004C2D3E">
        <w:t>httpd.conf</w:t>
      </w:r>
      <w:proofErr w:type="spellEnd"/>
      <w:r w:rsidR="004C2D3E" w:rsidRPr="004C2D3E">
        <w:t xml:space="preserve">  so that </w:t>
      </w:r>
      <w:proofErr w:type="spellStart"/>
      <w:r w:rsidR="004C2D3E" w:rsidRPr="004C2D3E">
        <w:t>wamp</w:t>
      </w:r>
      <w:proofErr w:type="spellEnd"/>
      <w:r w:rsidR="004C2D3E" w:rsidRPr="004C2D3E">
        <w:t xml:space="preserve"> server can read this. Let this be ‘</w:t>
      </w:r>
      <w:proofErr w:type="spellStart"/>
      <w:r w:rsidR="004C2D3E" w:rsidRPr="004C2D3E">
        <w:t>cgs.local</w:t>
      </w:r>
      <w:proofErr w:type="spellEnd"/>
      <w:r w:rsidR="004C2D3E" w:rsidRPr="004C2D3E">
        <w:t>’.</w:t>
      </w:r>
    </w:p>
    <w:p w:rsidR="004C2D3E" w:rsidRPr="004C2D3E" w:rsidRDefault="004C2D3E" w:rsidP="004C2D3E">
      <w:pPr>
        <w:numPr>
          <w:ilvl w:val="0"/>
          <w:numId w:val="17"/>
        </w:numPr>
        <w:spacing w:line="360" w:lineRule="auto"/>
        <w:rPr>
          <w:b/>
        </w:rPr>
      </w:pPr>
      <w:r w:rsidRPr="004C2D3E">
        <w:t xml:space="preserve">Now we will create a </w:t>
      </w:r>
      <w:r w:rsidRPr="004C2D3E">
        <w:rPr>
          <w:b/>
          <w:bCs/>
        </w:rPr>
        <w:t>MySQL database</w:t>
      </w:r>
      <w:r w:rsidRPr="004C2D3E">
        <w:t xml:space="preserve"> for our project. Type a name for your database.           We will create the database as root without any password since this website is for testing purposes on my computer only. </w:t>
      </w:r>
    </w:p>
    <w:p w:rsidR="004C2D3E" w:rsidRPr="004C2D3E" w:rsidRDefault="00C87816" w:rsidP="004C2D3E">
      <w:pPr>
        <w:numPr>
          <w:ilvl w:val="0"/>
          <w:numId w:val="17"/>
        </w:numPr>
        <w:spacing w:line="360" w:lineRule="auto"/>
      </w:pPr>
      <w:r w:rsidRPr="004C2D3E">
        <w:t>We can create a database by entering name of database and clicking on create option provided there.</w:t>
      </w:r>
    </w:p>
    <w:p w:rsidR="004C2D3E" w:rsidRPr="004C2D3E" w:rsidRDefault="00C87816" w:rsidP="004C2D3E">
      <w:pPr>
        <w:numPr>
          <w:ilvl w:val="0"/>
          <w:numId w:val="17"/>
        </w:numPr>
        <w:spacing w:line="360" w:lineRule="auto"/>
      </w:pPr>
      <w:r w:rsidRPr="004C2D3E">
        <w:t>We can also select number of tables,</w:t>
      </w:r>
      <w:r w:rsidR="004C2D3E" w:rsidRPr="004C2D3E">
        <w:t xml:space="preserve"> </w:t>
      </w:r>
      <w:r w:rsidRPr="004C2D3E">
        <w:t>number of columns by the means of GUI or also by writing queries in SQL module.</w:t>
      </w:r>
    </w:p>
    <w:p w:rsidR="004C2D3E" w:rsidRPr="004C2D3E" w:rsidRDefault="00C87816" w:rsidP="004C2D3E">
      <w:pPr>
        <w:numPr>
          <w:ilvl w:val="0"/>
          <w:numId w:val="17"/>
        </w:numPr>
        <w:spacing w:line="360" w:lineRule="auto"/>
      </w:pPr>
      <w:r w:rsidRPr="004C2D3E">
        <w:t xml:space="preserve">In the Database Configuration step select </w:t>
      </w:r>
      <w:proofErr w:type="spellStart"/>
      <w:r w:rsidRPr="004C2D3E">
        <w:rPr>
          <w:b/>
          <w:bCs/>
        </w:rPr>
        <w:t>mysql</w:t>
      </w:r>
      <w:proofErr w:type="spellEnd"/>
      <w:r w:rsidRPr="004C2D3E">
        <w:t xml:space="preserve"> as Database, </w:t>
      </w:r>
      <w:r w:rsidRPr="004C2D3E">
        <w:rPr>
          <w:b/>
          <w:bCs/>
        </w:rPr>
        <w:t>localhost</w:t>
      </w:r>
      <w:r w:rsidRPr="004C2D3E">
        <w:t xml:space="preserve"> as Host Name, </w:t>
      </w:r>
      <w:r w:rsidRPr="004C2D3E">
        <w:rPr>
          <w:b/>
          <w:bCs/>
        </w:rPr>
        <w:t>root</w:t>
      </w:r>
      <w:r w:rsidRPr="004C2D3E">
        <w:t xml:space="preserve"> as Username, leave the password blank unless you have changed it through </w:t>
      </w:r>
      <w:proofErr w:type="spellStart"/>
      <w:r w:rsidRPr="004C2D3E">
        <w:t>PHPMyAdmin</w:t>
      </w:r>
      <w:proofErr w:type="spellEnd"/>
      <w:r w:rsidRPr="004C2D3E">
        <w:t>, and type the Database Name you've cre</w:t>
      </w:r>
      <w:r w:rsidR="004C2D3E" w:rsidRPr="004C2D3E">
        <w:t xml:space="preserve">ated before through </w:t>
      </w:r>
      <w:proofErr w:type="spellStart"/>
      <w:r w:rsidR="004C2D3E" w:rsidRPr="004C2D3E">
        <w:t>PHPMyAdmin</w:t>
      </w:r>
      <w:proofErr w:type="spellEnd"/>
      <w:r w:rsidR="004C2D3E" w:rsidRPr="004C2D3E">
        <w:t>.</w:t>
      </w:r>
    </w:p>
    <w:p w:rsidR="004C2D3E" w:rsidRPr="004C2D3E" w:rsidRDefault="00C87816" w:rsidP="004C2D3E">
      <w:pPr>
        <w:numPr>
          <w:ilvl w:val="0"/>
          <w:numId w:val="17"/>
        </w:numPr>
        <w:spacing w:line="360" w:lineRule="auto"/>
      </w:pPr>
      <w:r w:rsidRPr="004C2D3E">
        <w:t xml:space="preserve">Now, after we have done with our project </w:t>
      </w:r>
      <w:proofErr w:type="spellStart"/>
      <w:r w:rsidRPr="004C2D3E">
        <w:t>php</w:t>
      </w:r>
      <w:proofErr w:type="spellEnd"/>
      <w:r w:rsidRPr="004C2D3E">
        <w:t xml:space="preserve"> files dump them in the C:\wamp\www dire</w:t>
      </w:r>
      <w:r w:rsidR="004C2D3E" w:rsidRPr="004C2D3E">
        <w:t>ctory and start the web browser.</w:t>
      </w:r>
    </w:p>
    <w:p w:rsidR="004C2D3E" w:rsidRPr="004C2D3E" w:rsidRDefault="00C87816" w:rsidP="004C2D3E">
      <w:pPr>
        <w:numPr>
          <w:ilvl w:val="0"/>
          <w:numId w:val="17"/>
        </w:numPr>
        <w:spacing w:line="360" w:lineRule="auto"/>
      </w:pPr>
      <w:r w:rsidRPr="004C2D3E">
        <w:t xml:space="preserve">Type the </w:t>
      </w:r>
      <w:proofErr w:type="spellStart"/>
      <w:r w:rsidRPr="004C2D3E">
        <w:t>url</w:t>
      </w:r>
      <w:proofErr w:type="spellEnd"/>
      <w:r w:rsidRPr="004C2D3E">
        <w:t xml:space="preserve"> as ht</w:t>
      </w:r>
      <w:r w:rsidR="004C2D3E" w:rsidRPr="004C2D3E">
        <w:t>tp://cgs.local/</w:t>
      </w:r>
      <w:r w:rsidRPr="004C2D3E">
        <w:t>(the last specified folder is our project folder</w:t>
      </w:r>
      <w:r w:rsidR="004C2D3E" w:rsidRPr="004C2D3E">
        <w:t xml:space="preserve"> which we are going to execute).</w:t>
      </w:r>
    </w:p>
    <w:p w:rsidR="00C87816" w:rsidRPr="004C2D3E" w:rsidRDefault="00C87816" w:rsidP="004C2D3E">
      <w:pPr>
        <w:numPr>
          <w:ilvl w:val="0"/>
          <w:numId w:val="17"/>
        </w:numPr>
        <w:spacing w:line="360" w:lineRule="auto"/>
      </w:pPr>
      <w:r w:rsidRPr="004C2D3E">
        <w:t>Then we will able to run our project by selecting desired options.</w:t>
      </w:r>
    </w:p>
    <w:p w:rsidR="004C2D3E" w:rsidRPr="004C2D3E" w:rsidRDefault="004C2D3E" w:rsidP="004C2D3E">
      <w:pPr>
        <w:spacing w:line="360" w:lineRule="auto"/>
        <w:rPr>
          <w:b/>
          <w:sz w:val="32"/>
        </w:rPr>
      </w:pPr>
    </w:p>
    <w:p w:rsidR="004C2D3E" w:rsidRPr="004C2D3E" w:rsidRDefault="004C2D3E" w:rsidP="004C2D3E">
      <w:pPr>
        <w:spacing w:line="360" w:lineRule="auto"/>
        <w:rPr>
          <w:sz w:val="32"/>
        </w:rPr>
      </w:pPr>
      <w:r w:rsidRPr="004C2D3E">
        <w:rPr>
          <w:b/>
          <w:sz w:val="32"/>
        </w:rPr>
        <w:t xml:space="preserve"> </w:t>
      </w:r>
    </w:p>
    <w:p w:rsidR="004C2D3E" w:rsidRPr="004C2D3E" w:rsidRDefault="004C2D3E" w:rsidP="004C2D3E">
      <w:pPr>
        <w:spacing w:line="360" w:lineRule="auto"/>
        <w:rPr>
          <w:sz w:val="32"/>
        </w:rPr>
      </w:pPr>
    </w:p>
    <w:p w:rsidR="004C2D3E" w:rsidRDefault="004C2D3E" w:rsidP="008F7E67">
      <w:pPr>
        <w:spacing w:line="360" w:lineRule="auto"/>
        <w:rPr>
          <w:sz w:val="32"/>
        </w:rPr>
      </w:pPr>
    </w:p>
    <w:p w:rsidR="004C2D3E" w:rsidRDefault="004C2D3E" w:rsidP="008F7E67">
      <w:pPr>
        <w:spacing w:line="360" w:lineRule="auto"/>
        <w:rPr>
          <w:sz w:val="32"/>
        </w:rPr>
      </w:pPr>
    </w:p>
    <w:p w:rsidR="00C30C2D" w:rsidRDefault="00577666" w:rsidP="008F7E67">
      <w:pPr>
        <w:spacing w:line="360" w:lineRule="auto"/>
        <w:rPr>
          <w:b/>
          <w:sz w:val="32"/>
        </w:rPr>
      </w:pPr>
      <w:r>
        <w:rPr>
          <w:b/>
          <w:sz w:val="32"/>
        </w:rPr>
        <w:lastRenderedPageBreak/>
        <w:t>9</w:t>
      </w:r>
      <w:r w:rsidR="00596FD7">
        <w:rPr>
          <w:b/>
          <w:sz w:val="32"/>
        </w:rPr>
        <w:t>.</w:t>
      </w:r>
      <w:r w:rsidR="002C6D8C">
        <w:rPr>
          <w:b/>
          <w:sz w:val="32"/>
        </w:rPr>
        <w:t xml:space="preserve"> </w:t>
      </w:r>
      <w:r w:rsidR="00596FD7" w:rsidRPr="00596FD7">
        <w:rPr>
          <w:b/>
          <w:sz w:val="32"/>
        </w:rPr>
        <w:t>CONCLUSION</w:t>
      </w:r>
    </w:p>
    <w:p w:rsidR="007860DF" w:rsidRPr="00596FD7" w:rsidRDefault="007860DF" w:rsidP="008F7E67">
      <w:pPr>
        <w:spacing w:line="360" w:lineRule="auto"/>
        <w:rPr>
          <w:b/>
          <w:sz w:val="32"/>
        </w:rPr>
      </w:pPr>
    </w:p>
    <w:p w:rsidR="00596FD7" w:rsidRPr="00596FD7" w:rsidRDefault="00596FD7" w:rsidP="00596FD7">
      <w:pPr>
        <w:spacing w:line="360" w:lineRule="auto"/>
      </w:pPr>
      <w:r>
        <w:t xml:space="preserve"> The </w:t>
      </w:r>
      <w:r w:rsidRPr="00596FD7">
        <w:t xml:space="preserve">application software has been computed successfully and was also tested successfully by taking “test cases”. It is user friendly, and has required options, which can be utilized by the user to perform the desired operations. </w:t>
      </w:r>
    </w:p>
    <w:p w:rsidR="00596FD7" w:rsidRPr="00596FD7" w:rsidRDefault="00596FD7" w:rsidP="00596FD7">
      <w:pPr>
        <w:spacing w:line="360" w:lineRule="auto"/>
      </w:pPr>
      <w:r>
        <w:t>It</w:t>
      </w:r>
      <w:r w:rsidRPr="00596FD7">
        <w:t xml:space="preserve"> meets the information requirements specified to a great extent. The system has been designed keeping in view the present and future requirements in mind and made very flexible. </w:t>
      </w:r>
    </w:p>
    <w:p w:rsidR="00596FD7" w:rsidRPr="00596FD7" w:rsidRDefault="00596FD7" w:rsidP="00596FD7">
      <w:pPr>
        <w:spacing w:line="360" w:lineRule="auto"/>
      </w:pPr>
      <w:r w:rsidRPr="00596FD7">
        <w:t>The goals that are achieved by the software are Instant access , Improved productivity, Optimum utilization of resources , Efficient management of records ,</w:t>
      </w:r>
      <w:r w:rsidRPr="00596FD7">
        <w:rPr>
          <w:rFonts w:eastAsiaTheme="minorHAnsi"/>
          <w:color w:val="000000"/>
          <w:sz w:val="20"/>
          <w:szCs w:val="20"/>
        </w:rPr>
        <w:t xml:space="preserve"> </w:t>
      </w:r>
      <w:r w:rsidRPr="00596FD7">
        <w:t>Simplification of the operations , Less processing time a</w:t>
      </w:r>
      <w:r>
        <w:t>nd getting required information, User friendly</w:t>
      </w:r>
      <w:r w:rsidRPr="00596FD7">
        <w:t>,</w:t>
      </w:r>
      <w:r>
        <w:t xml:space="preserve"> </w:t>
      </w:r>
      <w:r w:rsidRPr="00596FD7">
        <w:t>Portable and flexible for further enhancement .</w:t>
      </w: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Pr="00C30C2D" w:rsidRDefault="00C30C2D" w:rsidP="00C30C2D">
      <w:pPr>
        <w:rPr>
          <w:sz w:val="32"/>
        </w:rPr>
      </w:pPr>
    </w:p>
    <w:p w:rsidR="00C30C2D" w:rsidRDefault="00C30C2D" w:rsidP="00C30C2D">
      <w:pPr>
        <w:rPr>
          <w:sz w:val="32"/>
        </w:rPr>
      </w:pPr>
    </w:p>
    <w:p w:rsidR="00782944" w:rsidRDefault="00C30C2D" w:rsidP="00C30C2D">
      <w:pPr>
        <w:tabs>
          <w:tab w:val="left" w:pos="2698"/>
        </w:tabs>
        <w:rPr>
          <w:sz w:val="32"/>
        </w:rPr>
      </w:pPr>
      <w:r>
        <w:rPr>
          <w:sz w:val="32"/>
        </w:rPr>
        <w:tab/>
      </w: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Pr="00782944" w:rsidRDefault="00782944" w:rsidP="00782944">
      <w:pPr>
        <w:rPr>
          <w:sz w:val="32"/>
        </w:rPr>
      </w:pPr>
    </w:p>
    <w:p w:rsidR="00782944" w:rsidRDefault="00782944" w:rsidP="00782944">
      <w:pPr>
        <w:rPr>
          <w:sz w:val="32"/>
        </w:rPr>
      </w:pPr>
    </w:p>
    <w:p w:rsidR="007860DF" w:rsidRDefault="007860DF" w:rsidP="007860DF">
      <w:pPr>
        <w:tabs>
          <w:tab w:val="left" w:pos="5472"/>
        </w:tabs>
        <w:rPr>
          <w:sz w:val="32"/>
        </w:rPr>
      </w:pPr>
    </w:p>
    <w:p w:rsidR="00782944" w:rsidRPr="007860DF" w:rsidRDefault="007860DF" w:rsidP="007860DF">
      <w:pPr>
        <w:tabs>
          <w:tab w:val="left" w:pos="5472"/>
        </w:tabs>
        <w:rPr>
          <w:sz w:val="32"/>
        </w:rPr>
      </w:pPr>
      <w:r>
        <w:rPr>
          <w:sz w:val="32"/>
        </w:rPr>
        <w:t xml:space="preserve">   </w:t>
      </w:r>
      <w:r w:rsidR="00782944">
        <w:rPr>
          <w:b/>
          <w:sz w:val="28"/>
          <w:szCs w:val="28"/>
        </w:rPr>
        <w:t xml:space="preserve">  </w:t>
      </w:r>
      <w:r w:rsidR="00577666">
        <w:rPr>
          <w:b/>
          <w:sz w:val="28"/>
          <w:szCs w:val="28"/>
        </w:rPr>
        <w:t>10</w:t>
      </w:r>
      <w:r>
        <w:rPr>
          <w:b/>
          <w:sz w:val="28"/>
          <w:szCs w:val="28"/>
        </w:rPr>
        <w:t>.</w:t>
      </w:r>
      <w:r w:rsidR="00782944">
        <w:rPr>
          <w:b/>
          <w:sz w:val="28"/>
          <w:szCs w:val="28"/>
        </w:rPr>
        <w:t xml:space="preserve">  </w:t>
      </w:r>
      <w:r w:rsidR="00782944" w:rsidRPr="003C0CEE">
        <w:rPr>
          <w:b/>
          <w:sz w:val="28"/>
          <w:szCs w:val="28"/>
        </w:rPr>
        <w:t>SCOPE FOR FUTURE DEVELOPMENTS</w:t>
      </w:r>
    </w:p>
    <w:p w:rsidR="00782944" w:rsidRDefault="00782944" w:rsidP="00782944">
      <w:pPr>
        <w:pStyle w:val="Default"/>
        <w:ind w:left="360"/>
        <w:rPr>
          <w:sz w:val="23"/>
          <w:szCs w:val="23"/>
        </w:rPr>
      </w:pPr>
    </w:p>
    <w:p w:rsidR="00782944" w:rsidRPr="00A519BB" w:rsidRDefault="00782944" w:rsidP="00782944">
      <w:pPr>
        <w:pStyle w:val="Default"/>
        <w:numPr>
          <w:ilvl w:val="0"/>
          <w:numId w:val="29"/>
        </w:numPr>
        <w:spacing w:line="360" w:lineRule="auto"/>
        <w:jc w:val="both"/>
        <w:rPr>
          <w:rFonts w:ascii="Times New Roman" w:hAnsi="Times New Roman" w:cs="Times New Roman"/>
        </w:rPr>
      </w:pPr>
      <w:r w:rsidRPr="00271178">
        <w:rPr>
          <w:rFonts w:ascii="Times New Roman" w:hAnsi="Times New Roman" w:cs="Times New Roman"/>
        </w:rPr>
        <w:t>Modify the project with bett</w:t>
      </w:r>
      <w:r>
        <w:rPr>
          <w:rFonts w:ascii="Times New Roman" w:hAnsi="Times New Roman" w:cs="Times New Roman"/>
        </w:rPr>
        <w:t xml:space="preserve">er approach by </w:t>
      </w:r>
      <w:r w:rsidR="004128B8">
        <w:rPr>
          <w:rFonts w:ascii="Times New Roman" w:hAnsi="Times New Roman" w:cs="Times New Roman"/>
        </w:rPr>
        <w:t>providing access to the attorney details</w:t>
      </w:r>
      <w:r>
        <w:rPr>
          <w:rFonts w:ascii="Times New Roman" w:hAnsi="Times New Roman" w:cs="Times New Roman"/>
        </w:rPr>
        <w:t>.</w:t>
      </w:r>
    </w:p>
    <w:p w:rsidR="00782944" w:rsidRPr="00271178" w:rsidRDefault="00782944" w:rsidP="00782944">
      <w:pPr>
        <w:pStyle w:val="Default"/>
        <w:spacing w:line="360" w:lineRule="auto"/>
        <w:jc w:val="both"/>
        <w:rPr>
          <w:rFonts w:ascii="Times New Roman" w:hAnsi="Times New Roman" w:cs="Times New Roman"/>
        </w:rPr>
      </w:pPr>
    </w:p>
    <w:p w:rsidR="00782944" w:rsidRPr="00271178" w:rsidRDefault="004128B8" w:rsidP="00782944">
      <w:pPr>
        <w:pStyle w:val="Default"/>
        <w:numPr>
          <w:ilvl w:val="0"/>
          <w:numId w:val="29"/>
        </w:numPr>
        <w:spacing w:line="360" w:lineRule="auto"/>
        <w:jc w:val="both"/>
        <w:rPr>
          <w:rFonts w:ascii="Times New Roman" w:hAnsi="Times New Roman" w:cs="Times New Roman"/>
        </w:rPr>
      </w:pPr>
      <w:r>
        <w:rPr>
          <w:rFonts w:ascii="Times New Roman" w:hAnsi="Times New Roman" w:cs="Times New Roman"/>
        </w:rPr>
        <w:t>Time bound can be placed for the response from the attorney like resending a notification if not responded within few days.</w:t>
      </w:r>
    </w:p>
    <w:p w:rsidR="00782944" w:rsidRPr="00271178" w:rsidRDefault="00782944" w:rsidP="00782944">
      <w:pPr>
        <w:pStyle w:val="Default"/>
        <w:spacing w:line="360" w:lineRule="auto"/>
        <w:jc w:val="both"/>
        <w:rPr>
          <w:rFonts w:ascii="Times New Roman" w:hAnsi="Times New Roman" w:cs="Times New Roman"/>
        </w:rPr>
      </w:pPr>
    </w:p>
    <w:p w:rsidR="00782944" w:rsidRPr="00271178" w:rsidRDefault="004128B8" w:rsidP="00782944">
      <w:pPr>
        <w:pStyle w:val="Default"/>
        <w:numPr>
          <w:ilvl w:val="0"/>
          <w:numId w:val="29"/>
        </w:numPr>
        <w:spacing w:line="360" w:lineRule="auto"/>
        <w:jc w:val="both"/>
        <w:rPr>
          <w:rFonts w:ascii="Times New Roman" w:hAnsi="Times New Roman" w:cs="Times New Roman"/>
        </w:rPr>
      </w:pPr>
      <w:r>
        <w:rPr>
          <w:rFonts w:ascii="Times New Roman" w:hAnsi="Times New Roman" w:cs="Times New Roman"/>
        </w:rPr>
        <w:t>Admin can contact with both client and attorney through message. Client and attorney</w:t>
      </w:r>
      <w:r w:rsidR="00782944" w:rsidRPr="00271178">
        <w:rPr>
          <w:rFonts w:ascii="Times New Roman" w:hAnsi="Times New Roman" w:cs="Times New Roman"/>
        </w:rPr>
        <w:t xml:space="preserve"> can also se</w:t>
      </w:r>
      <w:r>
        <w:rPr>
          <w:rFonts w:ascii="Times New Roman" w:hAnsi="Times New Roman" w:cs="Times New Roman"/>
        </w:rPr>
        <w:t>nd message to Admin</w:t>
      </w:r>
      <w:r w:rsidR="00782944">
        <w:rPr>
          <w:rFonts w:ascii="Times New Roman" w:hAnsi="Times New Roman" w:cs="Times New Roman"/>
        </w:rPr>
        <w:t>.</w:t>
      </w:r>
    </w:p>
    <w:p w:rsidR="00782944" w:rsidRDefault="00782944"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4128B8" w:rsidRDefault="004128B8" w:rsidP="00782944">
      <w:pPr>
        <w:tabs>
          <w:tab w:val="left" w:pos="5472"/>
        </w:tabs>
        <w:rPr>
          <w:sz w:val="32"/>
        </w:rPr>
      </w:pPr>
    </w:p>
    <w:p w:rsidR="0016245C" w:rsidRDefault="0016245C" w:rsidP="004128B8">
      <w:pPr>
        <w:shd w:val="clear" w:color="auto" w:fill="FFFFFF"/>
        <w:suppressAutoHyphens/>
        <w:spacing w:line="360" w:lineRule="auto"/>
        <w:ind w:left="2160" w:firstLine="720"/>
        <w:jc w:val="both"/>
        <w:rPr>
          <w:sz w:val="32"/>
        </w:rPr>
      </w:pPr>
    </w:p>
    <w:p w:rsidR="004128B8" w:rsidRPr="00577666" w:rsidRDefault="00577666" w:rsidP="00577666">
      <w:pPr>
        <w:shd w:val="clear" w:color="auto" w:fill="FFFFFF"/>
        <w:suppressAutoHyphens/>
        <w:spacing w:line="360" w:lineRule="auto"/>
        <w:ind w:firstLine="720"/>
        <w:jc w:val="both"/>
        <w:rPr>
          <w:rFonts w:eastAsia="Times New Roman"/>
          <w:b/>
          <w:sz w:val="32"/>
          <w:szCs w:val="32"/>
          <w:lang w:eastAsia="ar-SA"/>
        </w:rPr>
      </w:pPr>
      <w:r>
        <w:rPr>
          <w:rFonts w:eastAsia="Times New Roman"/>
          <w:b/>
          <w:sz w:val="32"/>
          <w:szCs w:val="32"/>
          <w:lang w:eastAsia="ar-SA"/>
        </w:rPr>
        <w:lastRenderedPageBreak/>
        <w:t>11</w:t>
      </w:r>
      <w:r w:rsidR="007860DF">
        <w:rPr>
          <w:rFonts w:eastAsia="Times New Roman"/>
          <w:b/>
          <w:sz w:val="32"/>
          <w:szCs w:val="32"/>
          <w:lang w:eastAsia="ar-SA"/>
        </w:rPr>
        <w:t>.</w:t>
      </w:r>
      <w:r w:rsidR="004128B8" w:rsidRPr="004128B8">
        <w:rPr>
          <w:rFonts w:eastAsia="Times New Roman"/>
          <w:b/>
          <w:sz w:val="32"/>
          <w:szCs w:val="32"/>
          <w:lang w:eastAsia="ar-SA"/>
        </w:rPr>
        <w:t xml:space="preserve"> REFERENCES</w:t>
      </w:r>
      <w:r>
        <w:rPr>
          <w:rFonts w:eastAsia="Times New Roman"/>
          <w:b/>
          <w:sz w:val="32"/>
          <w:szCs w:val="32"/>
          <w:lang w:eastAsia="ar-SA"/>
        </w:rPr>
        <w:t xml:space="preserve"> </w:t>
      </w:r>
    </w:p>
    <w:p w:rsidR="004128B8" w:rsidRPr="004128B8" w:rsidRDefault="004128B8" w:rsidP="007860DF">
      <w:pPr>
        <w:numPr>
          <w:ilvl w:val="0"/>
          <w:numId w:val="35"/>
        </w:numPr>
        <w:tabs>
          <w:tab w:val="num" w:pos="1222"/>
        </w:tabs>
        <w:suppressAutoHyphens/>
        <w:spacing w:line="480" w:lineRule="auto"/>
        <w:ind w:left="1080"/>
        <w:contextualSpacing/>
        <w:rPr>
          <w:rFonts w:eastAsia="Times New Roman"/>
          <w:color w:val="000000"/>
        </w:rPr>
      </w:pPr>
      <w:r w:rsidRPr="004128B8">
        <w:rPr>
          <w:rFonts w:eastAsia="Times New Roman"/>
          <w:color w:val="000000"/>
        </w:rPr>
        <w:t>Practical PHP: The Definitive Guide to Programming PHP by Paul Hudson.1</w:t>
      </w:r>
      <w:r w:rsidRPr="004128B8">
        <w:rPr>
          <w:rFonts w:eastAsia="Times New Roman"/>
          <w:color w:val="000000"/>
          <w:vertAlign w:val="superscript"/>
        </w:rPr>
        <w:t>st</w:t>
      </w:r>
      <w:r w:rsidRPr="004128B8">
        <w:rPr>
          <w:rFonts w:eastAsia="Times New Roman"/>
          <w:color w:val="000000"/>
        </w:rPr>
        <w:t xml:space="preserve"> Edition.</w:t>
      </w:r>
    </w:p>
    <w:p w:rsidR="004128B8" w:rsidRPr="004128B8" w:rsidRDefault="004128B8" w:rsidP="007860DF">
      <w:pPr>
        <w:numPr>
          <w:ilvl w:val="0"/>
          <w:numId w:val="35"/>
        </w:numPr>
        <w:tabs>
          <w:tab w:val="num" w:pos="862"/>
        </w:tabs>
        <w:suppressAutoHyphens/>
        <w:spacing w:line="480" w:lineRule="auto"/>
        <w:ind w:left="1080"/>
        <w:contextualSpacing/>
        <w:rPr>
          <w:rFonts w:eastAsia="Times New Roman"/>
          <w:color w:val="000000"/>
        </w:rPr>
      </w:pPr>
      <w:r w:rsidRPr="004128B8">
        <w:rPr>
          <w:rFonts w:eastAsia="Times New Roman"/>
          <w:color w:val="000000"/>
        </w:rPr>
        <w:t xml:space="preserve">The relational model for database management by </w:t>
      </w:r>
      <w:proofErr w:type="spellStart"/>
      <w:r w:rsidRPr="004128B8">
        <w:rPr>
          <w:rFonts w:eastAsia="Times New Roman"/>
          <w:color w:val="000000"/>
        </w:rPr>
        <w:t>E.F.Codd</w:t>
      </w:r>
      <w:proofErr w:type="spellEnd"/>
      <w:r w:rsidRPr="004128B8">
        <w:rPr>
          <w:rFonts w:eastAsia="Times New Roman"/>
          <w:color w:val="000000"/>
        </w:rPr>
        <w:t>, 2</w:t>
      </w:r>
      <w:r w:rsidRPr="004128B8">
        <w:rPr>
          <w:rFonts w:eastAsia="Times New Roman"/>
          <w:color w:val="000000"/>
          <w:vertAlign w:val="superscript"/>
        </w:rPr>
        <w:t>nd</w:t>
      </w:r>
      <w:r w:rsidRPr="004128B8">
        <w:rPr>
          <w:rFonts w:eastAsia="Times New Roman"/>
          <w:color w:val="000000"/>
        </w:rPr>
        <w:t xml:space="preserve"> edition.</w:t>
      </w:r>
    </w:p>
    <w:p w:rsidR="004128B8" w:rsidRPr="004128B8" w:rsidRDefault="004128B8" w:rsidP="007860DF">
      <w:pPr>
        <w:numPr>
          <w:ilvl w:val="0"/>
          <w:numId w:val="35"/>
        </w:numPr>
        <w:shd w:val="clear" w:color="auto" w:fill="FFFFFF"/>
        <w:suppressAutoHyphens/>
        <w:spacing w:after="100" w:afterAutospacing="1" w:line="480" w:lineRule="auto"/>
        <w:ind w:left="1080"/>
        <w:outlineLvl w:val="0"/>
        <w:rPr>
          <w:rFonts w:eastAsia="Times New Roman"/>
          <w:bCs/>
          <w:color w:val="111111"/>
        </w:rPr>
      </w:pPr>
      <w:r w:rsidRPr="004128B8">
        <w:rPr>
          <w:rFonts w:eastAsia="Times New Roman"/>
          <w:bCs/>
          <w:color w:val="111111"/>
        </w:rPr>
        <w:t>Modern PHP by Josh Lockhart, O’REILLY publications.</w:t>
      </w:r>
    </w:p>
    <w:p w:rsidR="004128B8" w:rsidRPr="004128B8" w:rsidRDefault="004128B8" w:rsidP="007860DF">
      <w:pPr>
        <w:numPr>
          <w:ilvl w:val="0"/>
          <w:numId w:val="35"/>
        </w:numPr>
        <w:suppressAutoHyphens/>
        <w:spacing w:line="480" w:lineRule="auto"/>
        <w:ind w:left="1080"/>
        <w:contextualSpacing/>
        <w:rPr>
          <w:rFonts w:eastAsia="Times New Roman"/>
        </w:rPr>
      </w:pPr>
      <w:r w:rsidRPr="004128B8">
        <w:rPr>
          <w:rFonts w:eastAsia="Times New Roman"/>
        </w:rPr>
        <w:t xml:space="preserve">PHP and MySQL for dynamic </w:t>
      </w:r>
      <w:proofErr w:type="gramStart"/>
      <w:r w:rsidRPr="004128B8">
        <w:rPr>
          <w:rFonts w:eastAsia="Times New Roman"/>
        </w:rPr>
        <w:t>websites :</w:t>
      </w:r>
      <w:proofErr w:type="gramEnd"/>
      <w:r>
        <w:rPr>
          <w:rFonts w:eastAsia="Times New Roman"/>
        </w:rPr>
        <w:t xml:space="preserve"> </w:t>
      </w:r>
      <w:r w:rsidRPr="004128B8">
        <w:rPr>
          <w:rFonts w:eastAsia="Times New Roman"/>
        </w:rPr>
        <w:t>Quick pro guide by Larry Ullman, 4</w:t>
      </w:r>
      <w:r w:rsidRPr="004128B8">
        <w:rPr>
          <w:rFonts w:eastAsia="Times New Roman"/>
          <w:vertAlign w:val="superscript"/>
        </w:rPr>
        <w:t>th</w:t>
      </w:r>
      <w:r w:rsidRPr="004128B8">
        <w:rPr>
          <w:rFonts w:eastAsia="Times New Roman"/>
        </w:rPr>
        <w:t xml:space="preserve"> Edition.</w:t>
      </w:r>
    </w:p>
    <w:p w:rsidR="004128B8" w:rsidRPr="004128B8" w:rsidRDefault="004128B8" w:rsidP="007860DF">
      <w:pPr>
        <w:numPr>
          <w:ilvl w:val="0"/>
          <w:numId w:val="35"/>
        </w:numPr>
        <w:shd w:val="clear" w:color="auto" w:fill="FFFFFF"/>
        <w:suppressAutoHyphens/>
        <w:spacing w:line="480" w:lineRule="auto"/>
        <w:ind w:left="1080"/>
        <w:contextualSpacing/>
        <w:rPr>
          <w:rFonts w:eastAsia="Times New Roman"/>
        </w:rPr>
      </w:pPr>
      <w:r w:rsidRPr="004128B8">
        <w:rPr>
          <w:rFonts w:eastAsia="Times New Roman"/>
        </w:rPr>
        <w:t>HTML and CSS: The complete reference by Thomas Powell, 5</w:t>
      </w:r>
      <w:r w:rsidRPr="004128B8">
        <w:rPr>
          <w:rFonts w:eastAsia="Times New Roman"/>
          <w:vertAlign w:val="superscript"/>
        </w:rPr>
        <w:t>th</w:t>
      </w:r>
      <w:r w:rsidRPr="004128B8">
        <w:rPr>
          <w:rFonts w:eastAsia="Times New Roman"/>
        </w:rPr>
        <w:t xml:space="preserve"> Edition.</w:t>
      </w:r>
    </w:p>
    <w:p w:rsidR="004128B8" w:rsidRPr="004128B8" w:rsidRDefault="004128B8" w:rsidP="007860DF">
      <w:pPr>
        <w:numPr>
          <w:ilvl w:val="0"/>
          <w:numId w:val="35"/>
        </w:numPr>
        <w:shd w:val="clear" w:color="auto" w:fill="FFFFFF"/>
        <w:suppressAutoHyphens/>
        <w:spacing w:line="480" w:lineRule="auto"/>
        <w:ind w:left="1080"/>
        <w:contextualSpacing/>
        <w:rPr>
          <w:rFonts w:eastAsia="Times New Roman"/>
        </w:rPr>
      </w:pPr>
      <w:r w:rsidRPr="004128B8">
        <w:rPr>
          <w:rFonts w:eastAsia="Times New Roman"/>
        </w:rPr>
        <w:t xml:space="preserve">Database System concepts by </w:t>
      </w:r>
      <w:proofErr w:type="spellStart"/>
      <w:r w:rsidRPr="004128B8">
        <w:rPr>
          <w:rFonts w:eastAsia="Times New Roman"/>
        </w:rPr>
        <w:t>Sudarshan</w:t>
      </w:r>
      <w:proofErr w:type="spellEnd"/>
      <w:r w:rsidRPr="004128B8">
        <w:rPr>
          <w:rFonts w:eastAsia="Times New Roman"/>
        </w:rPr>
        <w:t xml:space="preserve"> and Henry F. </w:t>
      </w:r>
      <w:proofErr w:type="spellStart"/>
      <w:r w:rsidRPr="004128B8">
        <w:rPr>
          <w:rFonts w:eastAsia="Times New Roman"/>
        </w:rPr>
        <w:t>Korth</w:t>
      </w:r>
      <w:proofErr w:type="spellEnd"/>
      <w:r w:rsidRPr="004128B8">
        <w:rPr>
          <w:rFonts w:eastAsia="Times New Roman"/>
        </w:rPr>
        <w:t>, McGraw Hill publications, 4</w:t>
      </w:r>
      <w:r w:rsidRPr="004128B8">
        <w:rPr>
          <w:rFonts w:eastAsia="Times New Roman"/>
          <w:vertAlign w:val="superscript"/>
        </w:rPr>
        <w:t>th</w:t>
      </w:r>
      <w:r w:rsidRPr="004128B8">
        <w:rPr>
          <w:rFonts w:eastAsia="Times New Roman"/>
        </w:rPr>
        <w:t xml:space="preserve"> Edition.</w:t>
      </w:r>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0" w:history="1">
        <w:r w:rsidR="004128B8" w:rsidRPr="000B15CF">
          <w:rPr>
            <w:rFonts w:eastAsia="Times New Roman"/>
            <w:color w:val="000000" w:themeColor="text1"/>
          </w:rPr>
          <w:t>http://wamptutorials.blogspot.in/</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1" w:history="1">
        <w:r w:rsidR="004128B8" w:rsidRPr="000B15CF">
          <w:rPr>
            <w:rFonts w:eastAsia="Times New Roman"/>
            <w:color w:val="000000" w:themeColor="text1"/>
          </w:rPr>
          <w:t>http://www.tutorialspoint.com/php/php_and_mysql.htm</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2" w:history="1">
        <w:r w:rsidR="00297C3B" w:rsidRPr="000B15CF">
          <w:rPr>
            <w:rStyle w:val="Hyperlink"/>
            <w:rFonts w:eastAsia="Times New Roman"/>
            <w:color w:val="000000" w:themeColor="text1"/>
            <w:u w:val="none"/>
          </w:rPr>
          <w:t>https://make.wordpress.org/core/handbook/tutorials/installing-local/server/wampserver/</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3" w:history="1">
        <w:r w:rsidR="004128B8" w:rsidRPr="000B15CF">
          <w:rPr>
            <w:rFonts w:eastAsia="Times New Roman"/>
            <w:color w:val="000000" w:themeColor="text1"/>
          </w:rPr>
          <w:t>http://www.hotscripts.com/PHP/</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4" w:history="1">
        <w:r w:rsidR="004128B8" w:rsidRPr="000B15CF">
          <w:rPr>
            <w:rFonts w:eastAsia="Times New Roman"/>
            <w:color w:val="000000" w:themeColor="text1"/>
          </w:rPr>
          <w:t>http://www.w3schools.com/php/php_functions.asp</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5" w:history="1">
        <w:r w:rsidR="004128B8" w:rsidRPr="000B15CF">
          <w:rPr>
            <w:rFonts w:eastAsia="Times New Roman"/>
            <w:color w:val="000000" w:themeColor="text1"/>
          </w:rPr>
          <w:t>http://www.tutorialspoint.com/uml/uml_use_case_diagram.htm</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6" w:history="1">
        <w:r w:rsidR="004128B8" w:rsidRPr="000B15CF">
          <w:rPr>
            <w:rFonts w:eastAsia="Times New Roman"/>
            <w:color w:val="000000" w:themeColor="text1"/>
          </w:rPr>
          <w:t>https://www.smartdraw.com/uml-diagram/</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7" w:history="1">
        <w:r w:rsidR="004128B8" w:rsidRPr="000B15CF">
          <w:rPr>
            <w:rFonts w:eastAsia="Times New Roman"/>
            <w:color w:val="000000" w:themeColor="text1"/>
          </w:rPr>
          <w:t>http://www.tutorialspoint.com/php/php_environment.htm</w:t>
        </w:r>
      </w:hyperlink>
    </w:p>
    <w:p w:rsidR="004128B8" w:rsidRPr="000B15CF" w:rsidRDefault="00AD43A4" w:rsidP="007860DF">
      <w:pPr>
        <w:numPr>
          <w:ilvl w:val="0"/>
          <w:numId w:val="35"/>
        </w:numPr>
        <w:shd w:val="clear" w:color="auto" w:fill="FFFFFF"/>
        <w:suppressAutoHyphens/>
        <w:spacing w:line="480" w:lineRule="auto"/>
        <w:ind w:left="1080"/>
        <w:contextualSpacing/>
        <w:rPr>
          <w:rFonts w:eastAsia="Times New Roman"/>
          <w:color w:val="000000" w:themeColor="text1"/>
        </w:rPr>
      </w:pPr>
      <w:hyperlink r:id="rId58" w:history="1">
        <w:r w:rsidR="004128B8" w:rsidRPr="000B15CF">
          <w:rPr>
            <w:rFonts w:eastAsia="Times New Roman"/>
            <w:color w:val="000000" w:themeColor="text1"/>
          </w:rPr>
          <w:t>https://en.wikibooks.org/wiki/Structured_Query_Language/</w:t>
        </w:r>
      </w:hyperlink>
    </w:p>
    <w:p w:rsidR="004128B8" w:rsidRPr="00577666" w:rsidRDefault="004128B8" w:rsidP="000B15CF">
      <w:pPr>
        <w:shd w:val="clear" w:color="auto" w:fill="FFFFFF"/>
        <w:suppressAutoHyphens/>
        <w:spacing w:line="480" w:lineRule="auto"/>
        <w:ind w:left="1080"/>
        <w:contextualSpacing/>
        <w:rPr>
          <w:rFonts w:eastAsia="Times New Roman"/>
          <w:color w:val="000000" w:themeColor="text1"/>
        </w:rPr>
      </w:pPr>
    </w:p>
    <w:sectPr w:rsidR="004128B8" w:rsidRPr="00577666" w:rsidSect="00577666">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43A4" w:rsidRDefault="00AD43A4" w:rsidP="00B3193C">
      <w:r>
        <w:separator/>
      </w:r>
    </w:p>
  </w:endnote>
  <w:endnote w:type="continuationSeparator" w:id="0">
    <w:p w:rsidR="00AD43A4" w:rsidRDefault="00AD43A4" w:rsidP="00B3193C">
      <w:r>
        <w:continuationSeparator/>
      </w:r>
    </w:p>
  </w:endnote>
  <w:endnote w:type="continuationNotice" w:id="1">
    <w:p w:rsidR="00AD43A4" w:rsidRDefault="00AD43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3A4" w:rsidRDefault="00AD43A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Prasad V Potluri Siddhartha Institute of Technology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B1F57" w:rsidRPr="009B1F57">
      <w:rPr>
        <w:rFonts w:asciiTheme="majorHAnsi" w:eastAsiaTheme="majorEastAsia" w:hAnsiTheme="majorHAnsi" w:cstheme="majorBidi"/>
        <w:noProof/>
      </w:rPr>
      <w:t>8</w:t>
    </w:r>
    <w:r>
      <w:rPr>
        <w:rFonts w:asciiTheme="majorHAnsi" w:eastAsiaTheme="majorEastAsia" w:hAnsiTheme="majorHAnsi" w:cstheme="majorBidi"/>
        <w:noProof/>
      </w:rPr>
      <w:fldChar w:fldCharType="end"/>
    </w:r>
  </w:p>
  <w:p w:rsidR="00AD43A4" w:rsidRDefault="00AD43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43A4" w:rsidRDefault="00AD43A4" w:rsidP="00B3193C">
      <w:r>
        <w:separator/>
      </w:r>
    </w:p>
  </w:footnote>
  <w:footnote w:type="continuationSeparator" w:id="0">
    <w:p w:rsidR="00AD43A4" w:rsidRDefault="00AD43A4" w:rsidP="00B3193C">
      <w:r>
        <w:continuationSeparator/>
      </w:r>
    </w:p>
  </w:footnote>
  <w:footnote w:type="continuationNotice" w:id="1">
    <w:p w:rsidR="00AD43A4" w:rsidRDefault="00AD43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929DA92B67B045A7A6137DCB92B5F081"/>
      </w:placeholder>
      <w:dataBinding w:prefixMappings="xmlns:ns0='http://schemas.openxmlformats.org/package/2006/metadata/core-properties' xmlns:ns1='http://purl.org/dc/elements/1.1/'" w:xpath="/ns0:coreProperties[1]/ns1:title[1]" w:storeItemID="{6C3C8BC8-F283-45AE-878A-BAB7291924A1}"/>
      <w:text/>
    </w:sdtPr>
    <w:sdtContent>
      <w:p w:rsidR="00AD43A4" w:rsidRDefault="00AD43A4">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Grievance Management System</w:t>
        </w:r>
      </w:p>
    </w:sdtContent>
  </w:sdt>
  <w:p w:rsidR="00AD43A4" w:rsidRDefault="00AD43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95A68"/>
    <w:multiLevelType w:val="hybridMultilevel"/>
    <w:tmpl w:val="5BD45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0CA6997"/>
    <w:multiLevelType w:val="hybridMultilevel"/>
    <w:tmpl w:val="49D009A0"/>
    <w:lvl w:ilvl="0" w:tplc="AB02D772">
      <w:start w:val="1"/>
      <w:numFmt w:val="decimal"/>
      <w:lvlText w:val="%1."/>
      <w:lvlJc w:val="left"/>
      <w:pPr>
        <w:tabs>
          <w:tab w:val="num" w:pos="720"/>
        </w:tabs>
        <w:ind w:left="720" w:hanging="360"/>
      </w:pPr>
    </w:lvl>
    <w:lvl w:ilvl="1" w:tplc="ABEE6C88">
      <w:numFmt w:val="none"/>
      <w:lvlText w:val=""/>
      <w:lvlJc w:val="left"/>
      <w:pPr>
        <w:tabs>
          <w:tab w:val="num" w:pos="360"/>
        </w:tabs>
      </w:pPr>
    </w:lvl>
    <w:lvl w:ilvl="2" w:tplc="08B44FC2">
      <w:numFmt w:val="none"/>
      <w:lvlText w:val=""/>
      <w:lvlJc w:val="left"/>
      <w:pPr>
        <w:tabs>
          <w:tab w:val="num" w:pos="360"/>
        </w:tabs>
      </w:pPr>
    </w:lvl>
    <w:lvl w:ilvl="3" w:tplc="55540BA4">
      <w:numFmt w:val="none"/>
      <w:lvlText w:val=""/>
      <w:lvlJc w:val="left"/>
      <w:pPr>
        <w:tabs>
          <w:tab w:val="num" w:pos="360"/>
        </w:tabs>
      </w:pPr>
    </w:lvl>
    <w:lvl w:ilvl="4" w:tplc="D34EDBB2">
      <w:numFmt w:val="none"/>
      <w:lvlText w:val=""/>
      <w:lvlJc w:val="left"/>
      <w:pPr>
        <w:tabs>
          <w:tab w:val="num" w:pos="360"/>
        </w:tabs>
      </w:pPr>
    </w:lvl>
    <w:lvl w:ilvl="5" w:tplc="C7F801C6">
      <w:numFmt w:val="none"/>
      <w:lvlText w:val=""/>
      <w:lvlJc w:val="left"/>
      <w:pPr>
        <w:tabs>
          <w:tab w:val="num" w:pos="360"/>
        </w:tabs>
      </w:pPr>
    </w:lvl>
    <w:lvl w:ilvl="6" w:tplc="5E52ED24">
      <w:numFmt w:val="none"/>
      <w:lvlText w:val=""/>
      <w:lvlJc w:val="left"/>
      <w:pPr>
        <w:tabs>
          <w:tab w:val="num" w:pos="360"/>
        </w:tabs>
      </w:pPr>
    </w:lvl>
    <w:lvl w:ilvl="7" w:tplc="291429C6">
      <w:numFmt w:val="none"/>
      <w:lvlText w:val=""/>
      <w:lvlJc w:val="left"/>
      <w:pPr>
        <w:tabs>
          <w:tab w:val="num" w:pos="360"/>
        </w:tabs>
      </w:pPr>
    </w:lvl>
    <w:lvl w:ilvl="8" w:tplc="E4A2D9D2">
      <w:numFmt w:val="none"/>
      <w:lvlText w:val=""/>
      <w:lvlJc w:val="left"/>
      <w:pPr>
        <w:tabs>
          <w:tab w:val="num" w:pos="360"/>
        </w:tabs>
      </w:pPr>
    </w:lvl>
  </w:abstractNum>
  <w:abstractNum w:abstractNumId="2">
    <w:nsid w:val="02175FC9"/>
    <w:multiLevelType w:val="hybridMultilevel"/>
    <w:tmpl w:val="E62A9E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62573E3"/>
    <w:multiLevelType w:val="hybridMultilevel"/>
    <w:tmpl w:val="91980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FA415C"/>
    <w:multiLevelType w:val="hybridMultilevel"/>
    <w:tmpl w:val="6B16CA68"/>
    <w:lvl w:ilvl="0" w:tplc="9F20133E">
      <w:start w:val="1"/>
      <w:numFmt w:val="bullet"/>
      <w:lvlText w:val="•"/>
      <w:lvlJc w:val="left"/>
      <w:pPr>
        <w:tabs>
          <w:tab w:val="num" w:pos="720"/>
        </w:tabs>
        <w:ind w:left="720" w:hanging="360"/>
      </w:pPr>
      <w:rPr>
        <w:rFonts w:ascii="Arial" w:hAnsi="Arial" w:hint="default"/>
      </w:rPr>
    </w:lvl>
    <w:lvl w:ilvl="1" w:tplc="B7BEAB34" w:tentative="1">
      <w:start w:val="1"/>
      <w:numFmt w:val="bullet"/>
      <w:lvlText w:val="•"/>
      <w:lvlJc w:val="left"/>
      <w:pPr>
        <w:tabs>
          <w:tab w:val="num" w:pos="1440"/>
        </w:tabs>
        <w:ind w:left="1440" w:hanging="360"/>
      </w:pPr>
      <w:rPr>
        <w:rFonts w:ascii="Arial" w:hAnsi="Arial" w:hint="default"/>
      </w:rPr>
    </w:lvl>
    <w:lvl w:ilvl="2" w:tplc="63484A12" w:tentative="1">
      <w:start w:val="1"/>
      <w:numFmt w:val="bullet"/>
      <w:lvlText w:val="•"/>
      <w:lvlJc w:val="left"/>
      <w:pPr>
        <w:tabs>
          <w:tab w:val="num" w:pos="2160"/>
        </w:tabs>
        <w:ind w:left="2160" w:hanging="360"/>
      </w:pPr>
      <w:rPr>
        <w:rFonts w:ascii="Arial" w:hAnsi="Arial" w:hint="default"/>
      </w:rPr>
    </w:lvl>
    <w:lvl w:ilvl="3" w:tplc="045A44A8" w:tentative="1">
      <w:start w:val="1"/>
      <w:numFmt w:val="bullet"/>
      <w:lvlText w:val="•"/>
      <w:lvlJc w:val="left"/>
      <w:pPr>
        <w:tabs>
          <w:tab w:val="num" w:pos="2880"/>
        </w:tabs>
        <w:ind w:left="2880" w:hanging="360"/>
      </w:pPr>
      <w:rPr>
        <w:rFonts w:ascii="Arial" w:hAnsi="Arial" w:hint="default"/>
      </w:rPr>
    </w:lvl>
    <w:lvl w:ilvl="4" w:tplc="51B87C32" w:tentative="1">
      <w:start w:val="1"/>
      <w:numFmt w:val="bullet"/>
      <w:lvlText w:val="•"/>
      <w:lvlJc w:val="left"/>
      <w:pPr>
        <w:tabs>
          <w:tab w:val="num" w:pos="3600"/>
        </w:tabs>
        <w:ind w:left="3600" w:hanging="360"/>
      </w:pPr>
      <w:rPr>
        <w:rFonts w:ascii="Arial" w:hAnsi="Arial" w:hint="default"/>
      </w:rPr>
    </w:lvl>
    <w:lvl w:ilvl="5" w:tplc="2A66007A" w:tentative="1">
      <w:start w:val="1"/>
      <w:numFmt w:val="bullet"/>
      <w:lvlText w:val="•"/>
      <w:lvlJc w:val="left"/>
      <w:pPr>
        <w:tabs>
          <w:tab w:val="num" w:pos="4320"/>
        </w:tabs>
        <w:ind w:left="4320" w:hanging="360"/>
      </w:pPr>
      <w:rPr>
        <w:rFonts w:ascii="Arial" w:hAnsi="Arial" w:hint="default"/>
      </w:rPr>
    </w:lvl>
    <w:lvl w:ilvl="6" w:tplc="C4C42FFA" w:tentative="1">
      <w:start w:val="1"/>
      <w:numFmt w:val="bullet"/>
      <w:lvlText w:val="•"/>
      <w:lvlJc w:val="left"/>
      <w:pPr>
        <w:tabs>
          <w:tab w:val="num" w:pos="5040"/>
        </w:tabs>
        <w:ind w:left="5040" w:hanging="360"/>
      </w:pPr>
      <w:rPr>
        <w:rFonts w:ascii="Arial" w:hAnsi="Arial" w:hint="default"/>
      </w:rPr>
    </w:lvl>
    <w:lvl w:ilvl="7" w:tplc="EB5CF126" w:tentative="1">
      <w:start w:val="1"/>
      <w:numFmt w:val="bullet"/>
      <w:lvlText w:val="•"/>
      <w:lvlJc w:val="left"/>
      <w:pPr>
        <w:tabs>
          <w:tab w:val="num" w:pos="5760"/>
        </w:tabs>
        <w:ind w:left="5760" w:hanging="360"/>
      </w:pPr>
      <w:rPr>
        <w:rFonts w:ascii="Arial" w:hAnsi="Arial" w:hint="default"/>
      </w:rPr>
    </w:lvl>
    <w:lvl w:ilvl="8" w:tplc="F3E65690" w:tentative="1">
      <w:start w:val="1"/>
      <w:numFmt w:val="bullet"/>
      <w:lvlText w:val="•"/>
      <w:lvlJc w:val="left"/>
      <w:pPr>
        <w:tabs>
          <w:tab w:val="num" w:pos="6480"/>
        </w:tabs>
        <w:ind w:left="6480" w:hanging="360"/>
      </w:pPr>
      <w:rPr>
        <w:rFonts w:ascii="Arial" w:hAnsi="Arial" w:hint="default"/>
      </w:rPr>
    </w:lvl>
  </w:abstractNum>
  <w:abstractNum w:abstractNumId="5">
    <w:nsid w:val="089312E6"/>
    <w:multiLevelType w:val="hybridMultilevel"/>
    <w:tmpl w:val="758AA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8F0135D"/>
    <w:multiLevelType w:val="hybridMultilevel"/>
    <w:tmpl w:val="3CD062B6"/>
    <w:lvl w:ilvl="0" w:tplc="01406DA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5137CB"/>
    <w:multiLevelType w:val="hybridMultilevel"/>
    <w:tmpl w:val="96E2F9DC"/>
    <w:lvl w:ilvl="0" w:tplc="D686657A">
      <w:start w:val="1"/>
      <w:numFmt w:val="decimal"/>
      <w:lvlText w:val="%1."/>
      <w:lvlJc w:val="left"/>
      <w:pPr>
        <w:ind w:left="720" w:hanging="360"/>
      </w:pPr>
      <w:rPr>
        <w:rFonts w:hint="default"/>
        <w:b/>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F743AA"/>
    <w:multiLevelType w:val="multilevel"/>
    <w:tmpl w:val="2482E87C"/>
    <w:lvl w:ilvl="0">
      <w:start w:val="2"/>
      <w:numFmt w:val="decimal"/>
      <w:lvlText w:val="%1"/>
      <w:lvlJc w:val="left"/>
      <w:pPr>
        <w:ind w:left="375" w:hanging="375"/>
      </w:pPr>
      <w:rPr>
        <w:rFonts w:hint="default"/>
      </w:rPr>
    </w:lvl>
    <w:lvl w:ilvl="1">
      <w:start w:val="3"/>
      <w:numFmt w:val="decimal"/>
      <w:lvlText w:val="%1.%2"/>
      <w:lvlJc w:val="left"/>
      <w:pPr>
        <w:ind w:left="930" w:hanging="375"/>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685" w:hanging="1800"/>
      </w:pPr>
      <w:rPr>
        <w:rFonts w:hint="default"/>
      </w:rPr>
    </w:lvl>
    <w:lvl w:ilvl="8">
      <w:start w:val="1"/>
      <w:numFmt w:val="decimal"/>
      <w:lvlText w:val="%1.%2.%3.%4.%5.%6.%7.%8.%9"/>
      <w:lvlJc w:val="left"/>
      <w:pPr>
        <w:ind w:left="6600" w:hanging="2160"/>
      </w:pPr>
      <w:rPr>
        <w:rFonts w:hint="default"/>
      </w:rPr>
    </w:lvl>
  </w:abstractNum>
  <w:abstractNum w:abstractNumId="9">
    <w:nsid w:val="14B81A58"/>
    <w:multiLevelType w:val="hybridMultilevel"/>
    <w:tmpl w:val="9B5C96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6752ACC"/>
    <w:multiLevelType w:val="hybridMultilevel"/>
    <w:tmpl w:val="04A21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9503A3B"/>
    <w:multiLevelType w:val="hybridMultilevel"/>
    <w:tmpl w:val="60E248A4"/>
    <w:lvl w:ilvl="0" w:tplc="0C36BB4C">
      <w:start w:val="1"/>
      <w:numFmt w:val="bullet"/>
      <w:lvlText w:val="•"/>
      <w:lvlJc w:val="left"/>
      <w:pPr>
        <w:tabs>
          <w:tab w:val="num" w:pos="720"/>
        </w:tabs>
        <w:ind w:left="720" w:hanging="360"/>
      </w:pPr>
      <w:rPr>
        <w:rFonts w:ascii="Arial" w:hAnsi="Arial" w:hint="default"/>
      </w:rPr>
    </w:lvl>
    <w:lvl w:ilvl="1" w:tplc="F488D0EE" w:tentative="1">
      <w:start w:val="1"/>
      <w:numFmt w:val="bullet"/>
      <w:lvlText w:val="•"/>
      <w:lvlJc w:val="left"/>
      <w:pPr>
        <w:tabs>
          <w:tab w:val="num" w:pos="1440"/>
        </w:tabs>
        <w:ind w:left="1440" w:hanging="360"/>
      </w:pPr>
      <w:rPr>
        <w:rFonts w:ascii="Arial" w:hAnsi="Arial" w:hint="default"/>
      </w:rPr>
    </w:lvl>
    <w:lvl w:ilvl="2" w:tplc="F04C3186" w:tentative="1">
      <w:start w:val="1"/>
      <w:numFmt w:val="bullet"/>
      <w:lvlText w:val="•"/>
      <w:lvlJc w:val="left"/>
      <w:pPr>
        <w:tabs>
          <w:tab w:val="num" w:pos="2160"/>
        </w:tabs>
        <w:ind w:left="2160" w:hanging="360"/>
      </w:pPr>
      <w:rPr>
        <w:rFonts w:ascii="Arial" w:hAnsi="Arial" w:hint="default"/>
      </w:rPr>
    </w:lvl>
    <w:lvl w:ilvl="3" w:tplc="51A20980" w:tentative="1">
      <w:start w:val="1"/>
      <w:numFmt w:val="bullet"/>
      <w:lvlText w:val="•"/>
      <w:lvlJc w:val="left"/>
      <w:pPr>
        <w:tabs>
          <w:tab w:val="num" w:pos="2880"/>
        </w:tabs>
        <w:ind w:left="2880" w:hanging="360"/>
      </w:pPr>
      <w:rPr>
        <w:rFonts w:ascii="Arial" w:hAnsi="Arial" w:hint="default"/>
      </w:rPr>
    </w:lvl>
    <w:lvl w:ilvl="4" w:tplc="EF3EA82C" w:tentative="1">
      <w:start w:val="1"/>
      <w:numFmt w:val="bullet"/>
      <w:lvlText w:val="•"/>
      <w:lvlJc w:val="left"/>
      <w:pPr>
        <w:tabs>
          <w:tab w:val="num" w:pos="3600"/>
        </w:tabs>
        <w:ind w:left="3600" w:hanging="360"/>
      </w:pPr>
      <w:rPr>
        <w:rFonts w:ascii="Arial" w:hAnsi="Arial" w:hint="default"/>
      </w:rPr>
    </w:lvl>
    <w:lvl w:ilvl="5" w:tplc="1E18E66C" w:tentative="1">
      <w:start w:val="1"/>
      <w:numFmt w:val="bullet"/>
      <w:lvlText w:val="•"/>
      <w:lvlJc w:val="left"/>
      <w:pPr>
        <w:tabs>
          <w:tab w:val="num" w:pos="4320"/>
        </w:tabs>
        <w:ind w:left="4320" w:hanging="360"/>
      </w:pPr>
      <w:rPr>
        <w:rFonts w:ascii="Arial" w:hAnsi="Arial" w:hint="default"/>
      </w:rPr>
    </w:lvl>
    <w:lvl w:ilvl="6" w:tplc="6644B2CC" w:tentative="1">
      <w:start w:val="1"/>
      <w:numFmt w:val="bullet"/>
      <w:lvlText w:val="•"/>
      <w:lvlJc w:val="left"/>
      <w:pPr>
        <w:tabs>
          <w:tab w:val="num" w:pos="5040"/>
        </w:tabs>
        <w:ind w:left="5040" w:hanging="360"/>
      </w:pPr>
      <w:rPr>
        <w:rFonts w:ascii="Arial" w:hAnsi="Arial" w:hint="default"/>
      </w:rPr>
    </w:lvl>
    <w:lvl w:ilvl="7" w:tplc="D9E249B2" w:tentative="1">
      <w:start w:val="1"/>
      <w:numFmt w:val="bullet"/>
      <w:lvlText w:val="•"/>
      <w:lvlJc w:val="left"/>
      <w:pPr>
        <w:tabs>
          <w:tab w:val="num" w:pos="5760"/>
        </w:tabs>
        <w:ind w:left="5760" w:hanging="360"/>
      </w:pPr>
      <w:rPr>
        <w:rFonts w:ascii="Arial" w:hAnsi="Arial" w:hint="default"/>
      </w:rPr>
    </w:lvl>
    <w:lvl w:ilvl="8" w:tplc="A9B03D2A" w:tentative="1">
      <w:start w:val="1"/>
      <w:numFmt w:val="bullet"/>
      <w:lvlText w:val="•"/>
      <w:lvlJc w:val="left"/>
      <w:pPr>
        <w:tabs>
          <w:tab w:val="num" w:pos="6480"/>
        </w:tabs>
        <w:ind w:left="6480" w:hanging="360"/>
      </w:pPr>
      <w:rPr>
        <w:rFonts w:ascii="Arial" w:hAnsi="Arial" w:hint="default"/>
      </w:rPr>
    </w:lvl>
  </w:abstractNum>
  <w:abstractNum w:abstractNumId="13">
    <w:nsid w:val="1BAE179B"/>
    <w:multiLevelType w:val="hybridMultilevel"/>
    <w:tmpl w:val="9580E3B0"/>
    <w:lvl w:ilvl="0" w:tplc="3DF69680">
      <w:start w:val="5"/>
      <w:numFmt w:val="bullet"/>
      <w:lvlText w:val=""/>
      <w:lvlJc w:val="left"/>
      <w:pPr>
        <w:tabs>
          <w:tab w:val="num" w:pos="1440"/>
        </w:tabs>
        <w:ind w:left="1440" w:hanging="72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21C258E1"/>
    <w:multiLevelType w:val="hybridMultilevel"/>
    <w:tmpl w:val="18AE20F8"/>
    <w:lvl w:ilvl="0" w:tplc="01406DA0">
      <w:start w:val="1"/>
      <w:numFmt w:val="bullet"/>
      <w:lvlText w:val=""/>
      <w:lvlJc w:val="left"/>
      <w:pPr>
        <w:tabs>
          <w:tab w:val="num" w:pos="1080"/>
        </w:tabs>
        <w:ind w:left="1080" w:hanging="360"/>
      </w:pPr>
      <w:rPr>
        <w:rFonts w:ascii="Wingdings 2" w:hAnsi="Wingdings 2" w:hint="default"/>
      </w:rPr>
    </w:lvl>
    <w:lvl w:ilvl="1" w:tplc="04090001">
      <w:start w:val="1"/>
      <w:numFmt w:val="bullet"/>
      <w:lvlText w:val=""/>
      <w:lvlJc w:val="left"/>
      <w:pPr>
        <w:tabs>
          <w:tab w:val="num" w:pos="1800"/>
        </w:tabs>
        <w:ind w:left="1800" w:hanging="360"/>
      </w:pPr>
      <w:rPr>
        <w:rFonts w:ascii="Symbol" w:hAnsi="Symbol" w:hint="default"/>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5">
    <w:nsid w:val="27826395"/>
    <w:multiLevelType w:val="hybridMultilevel"/>
    <w:tmpl w:val="B1E42CA8"/>
    <w:lvl w:ilvl="0" w:tplc="8AD20C0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2D60FB"/>
    <w:multiLevelType w:val="hybridMultilevel"/>
    <w:tmpl w:val="598E2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903745"/>
    <w:multiLevelType w:val="hybridMultilevel"/>
    <w:tmpl w:val="7396DEEC"/>
    <w:lvl w:ilvl="0" w:tplc="8AD20C00">
      <w:start w:val="1"/>
      <w:numFmt w:val="bullet"/>
      <w:lvlText w:val="•"/>
      <w:lvlJc w:val="left"/>
      <w:pPr>
        <w:tabs>
          <w:tab w:val="num" w:pos="720"/>
        </w:tabs>
        <w:ind w:left="720" w:hanging="360"/>
      </w:pPr>
      <w:rPr>
        <w:rFonts w:ascii="Arial" w:hAnsi="Arial" w:hint="default"/>
      </w:rPr>
    </w:lvl>
    <w:lvl w:ilvl="1" w:tplc="A3BE4F5A" w:tentative="1">
      <w:start w:val="1"/>
      <w:numFmt w:val="bullet"/>
      <w:lvlText w:val="•"/>
      <w:lvlJc w:val="left"/>
      <w:pPr>
        <w:tabs>
          <w:tab w:val="num" w:pos="1440"/>
        </w:tabs>
        <w:ind w:left="1440" w:hanging="360"/>
      </w:pPr>
      <w:rPr>
        <w:rFonts w:ascii="Arial" w:hAnsi="Arial" w:hint="default"/>
      </w:rPr>
    </w:lvl>
    <w:lvl w:ilvl="2" w:tplc="B82052EC" w:tentative="1">
      <w:start w:val="1"/>
      <w:numFmt w:val="bullet"/>
      <w:lvlText w:val="•"/>
      <w:lvlJc w:val="left"/>
      <w:pPr>
        <w:tabs>
          <w:tab w:val="num" w:pos="2160"/>
        </w:tabs>
        <w:ind w:left="2160" w:hanging="360"/>
      </w:pPr>
      <w:rPr>
        <w:rFonts w:ascii="Arial" w:hAnsi="Arial" w:hint="default"/>
      </w:rPr>
    </w:lvl>
    <w:lvl w:ilvl="3" w:tplc="BBA40FEE" w:tentative="1">
      <w:start w:val="1"/>
      <w:numFmt w:val="bullet"/>
      <w:lvlText w:val="•"/>
      <w:lvlJc w:val="left"/>
      <w:pPr>
        <w:tabs>
          <w:tab w:val="num" w:pos="2880"/>
        </w:tabs>
        <w:ind w:left="2880" w:hanging="360"/>
      </w:pPr>
      <w:rPr>
        <w:rFonts w:ascii="Arial" w:hAnsi="Arial" w:hint="default"/>
      </w:rPr>
    </w:lvl>
    <w:lvl w:ilvl="4" w:tplc="66B0F20C" w:tentative="1">
      <w:start w:val="1"/>
      <w:numFmt w:val="bullet"/>
      <w:lvlText w:val="•"/>
      <w:lvlJc w:val="left"/>
      <w:pPr>
        <w:tabs>
          <w:tab w:val="num" w:pos="3600"/>
        </w:tabs>
        <w:ind w:left="3600" w:hanging="360"/>
      </w:pPr>
      <w:rPr>
        <w:rFonts w:ascii="Arial" w:hAnsi="Arial" w:hint="default"/>
      </w:rPr>
    </w:lvl>
    <w:lvl w:ilvl="5" w:tplc="38E86BB0" w:tentative="1">
      <w:start w:val="1"/>
      <w:numFmt w:val="bullet"/>
      <w:lvlText w:val="•"/>
      <w:lvlJc w:val="left"/>
      <w:pPr>
        <w:tabs>
          <w:tab w:val="num" w:pos="4320"/>
        </w:tabs>
        <w:ind w:left="4320" w:hanging="360"/>
      </w:pPr>
      <w:rPr>
        <w:rFonts w:ascii="Arial" w:hAnsi="Arial" w:hint="default"/>
      </w:rPr>
    </w:lvl>
    <w:lvl w:ilvl="6" w:tplc="D926FF06" w:tentative="1">
      <w:start w:val="1"/>
      <w:numFmt w:val="bullet"/>
      <w:lvlText w:val="•"/>
      <w:lvlJc w:val="left"/>
      <w:pPr>
        <w:tabs>
          <w:tab w:val="num" w:pos="5040"/>
        </w:tabs>
        <w:ind w:left="5040" w:hanging="360"/>
      </w:pPr>
      <w:rPr>
        <w:rFonts w:ascii="Arial" w:hAnsi="Arial" w:hint="default"/>
      </w:rPr>
    </w:lvl>
    <w:lvl w:ilvl="7" w:tplc="4CEECF48" w:tentative="1">
      <w:start w:val="1"/>
      <w:numFmt w:val="bullet"/>
      <w:lvlText w:val="•"/>
      <w:lvlJc w:val="left"/>
      <w:pPr>
        <w:tabs>
          <w:tab w:val="num" w:pos="5760"/>
        </w:tabs>
        <w:ind w:left="5760" w:hanging="360"/>
      </w:pPr>
      <w:rPr>
        <w:rFonts w:ascii="Arial" w:hAnsi="Arial" w:hint="default"/>
      </w:rPr>
    </w:lvl>
    <w:lvl w:ilvl="8" w:tplc="7E889D42" w:tentative="1">
      <w:start w:val="1"/>
      <w:numFmt w:val="bullet"/>
      <w:lvlText w:val="•"/>
      <w:lvlJc w:val="left"/>
      <w:pPr>
        <w:tabs>
          <w:tab w:val="num" w:pos="6480"/>
        </w:tabs>
        <w:ind w:left="6480" w:hanging="360"/>
      </w:pPr>
      <w:rPr>
        <w:rFonts w:ascii="Arial" w:hAnsi="Arial" w:hint="default"/>
      </w:rPr>
    </w:lvl>
  </w:abstractNum>
  <w:abstractNum w:abstractNumId="18">
    <w:nsid w:val="3E310C06"/>
    <w:multiLevelType w:val="multilevel"/>
    <w:tmpl w:val="072C8EF2"/>
    <w:lvl w:ilvl="0">
      <w:start w:val="2"/>
      <w:numFmt w:val="decimal"/>
      <w:lvlText w:val="%1"/>
      <w:lvlJc w:val="left"/>
      <w:pPr>
        <w:ind w:left="375" w:hanging="375"/>
      </w:pPr>
      <w:rPr>
        <w:rFonts w:hint="default"/>
      </w:rPr>
    </w:lvl>
    <w:lvl w:ilvl="1">
      <w:start w:val="2"/>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3ECB45F9"/>
    <w:multiLevelType w:val="multilevel"/>
    <w:tmpl w:val="30A6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1D5A87"/>
    <w:multiLevelType w:val="hybridMultilevel"/>
    <w:tmpl w:val="0266628E"/>
    <w:lvl w:ilvl="0" w:tplc="01406DA0">
      <w:start w:val="1"/>
      <w:numFmt w:val="bullet"/>
      <w:lvlText w:val=""/>
      <w:lvlJc w:val="left"/>
      <w:pPr>
        <w:ind w:left="900" w:hanging="360"/>
      </w:pPr>
      <w:rPr>
        <w:rFonts w:ascii="Wingdings 2" w:hAnsi="Wingdings 2"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nsid w:val="49824302"/>
    <w:multiLevelType w:val="multilevel"/>
    <w:tmpl w:val="CDBAFEBE"/>
    <w:lvl w:ilvl="0">
      <w:start w:val="5"/>
      <w:numFmt w:val="decimal"/>
      <w:lvlText w:val="%1"/>
      <w:lvlJc w:val="left"/>
      <w:pPr>
        <w:ind w:left="675" w:hanging="675"/>
      </w:pPr>
      <w:rPr>
        <w:rFonts w:hint="default"/>
      </w:rPr>
    </w:lvl>
    <w:lvl w:ilvl="1">
      <w:start w:val="3"/>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4736" w:hanging="2160"/>
      </w:pPr>
      <w:rPr>
        <w:rFonts w:hint="default"/>
      </w:rPr>
    </w:lvl>
  </w:abstractNum>
  <w:abstractNum w:abstractNumId="22">
    <w:nsid w:val="4ADC27BA"/>
    <w:multiLevelType w:val="multilevel"/>
    <w:tmpl w:val="75EAF1F8"/>
    <w:lvl w:ilvl="0">
      <w:start w:val="5"/>
      <w:numFmt w:val="decimal"/>
      <w:lvlText w:val="%1"/>
      <w:lvlJc w:val="left"/>
      <w:pPr>
        <w:ind w:left="675" w:hanging="675"/>
      </w:pPr>
      <w:rPr>
        <w:rFonts w:hint="default"/>
      </w:rPr>
    </w:lvl>
    <w:lvl w:ilvl="1">
      <w:start w:val="3"/>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4736" w:hanging="2160"/>
      </w:pPr>
      <w:rPr>
        <w:rFonts w:hint="default"/>
      </w:rPr>
    </w:lvl>
  </w:abstractNum>
  <w:abstractNum w:abstractNumId="23">
    <w:nsid w:val="4E166121"/>
    <w:multiLevelType w:val="hybridMultilevel"/>
    <w:tmpl w:val="289C7582"/>
    <w:lvl w:ilvl="0" w:tplc="768ECB26">
      <w:start w:val="1"/>
      <w:numFmt w:val="decimal"/>
      <w:lvlText w:val="%1."/>
      <w:lvlJc w:val="left"/>
      <w:pPr>
        <w:ind w:left="720" w:hanging="360"/>
      </w:pPr>
      <w:rPr>
        <w:rFonts w:ascii="Times New Roman" w:hAnsi="Times New Roman" w:cs="Times New Roman"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57407F"/>
    <w:multiLevelType w:val="hybridMultilevel"/>
    <w:tmpl w:val="87E043E8"/>
    <w:lvl w:ilvl="0" w:tplc="0C36BB4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23D2227"/>
    <w:multiLevelType w:val="hybridMultilevel"/>
    <w:tmpl w:val="DB504288"/>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26">
    <w:nsid w:val="52CC2C24"/>
    <w:multiLevelType w:val="hybridMultilevel"/>
    <w:tmpl w:val="3FF04FA4"/>
    <w:lvl w:ilvl="0" w:tplc="E0D61BF8">
      <w:start w:val="1"/>
      <w:numFmt w:val="bullet"/>
      <w:lvlText w:val="•"/>
      <w:lvlJc w:val="left"/>
      <w:pPr>
        <w:tabs>
          <w:tab w:val="num" w:pos="720"/>
        </w:tabs>
        <w:ind w:left="720" w:hanging="360"/>
      </w:pPr>
      <w:rPr>
        <w:rFonts w:ascii="Arial" w:hAnsi="Arial" w:hint="default"/>
      </w:rPr>
    </w:lvl>
    <w:lvl w:ilvl="1" w:tplc="5E6AA6AC" w:tentative="1">
      <w:start w:val="1"/>
      <w:numFmt w:val="bullet"/>
      <w:lvlText w:val="•"/>
      <w:lvlJc w:val="left"/>
      <w:pPr>
        <w:tabs>
          <w:tab w:val="num" w:pos="1440"/>
        </w:tabs>
        <w:ind w:left="1440" w:hanging="360"/>
      </w:pPr>
      <w:rPr>
        <w:rFonts w:ascii="Arial" w:hAnsi="Arial" w:hint="default"/>
      </w:rPr>
    </w:lvl>
    <w:lvl w:ilvl="2" w:tplc="8C448FBA" w:tentative="1">
      <w:start w:val="1"/>
      <w:numFmt w:val="bullet"/>
      <w:lvlText w:val="•"/>
      <w:lvlJc w:val="left"/>
      <w:pPr>
        <w:tabs>
          <w:tab w:val="num" w:pos="2160"/>
        </w:tabs>
        <w:ind w:left="2160" w:hanging="360"/>
      </w:pPr>
      <w:rPr>
        <w:rFonts w:ascii="Arial" w:hAnsi="Arial" w:hint="default"/>
      </w:rPr>
    </w:lvl>
    <w:lvl w:ilvl="3" w:tplc="3D9631A2" w:tentative="1">
      <w:start w:val="1"/>
      <w:numFmt w:val="bullet"/>
      <w:lvlText w:val="•"/>
      <w:lvlJc w:val="left"/>
      <w:pPr>
        <w:tabs>
          <w:tab w:val="num" w:pos="2880"/>
        </w:tabs>
        <w:ind w:left="2880" w:hanging="360"/>
      </w:pPr>
      <w:rPr>
        <w:rFonts w:ascii="Arial" w:hAnsi="Arial" w:hint="default"/>
      </w:rPr>
    </w:lvl>
    <w:lvl w:ilvl="4" w:tplc="6DB423F8" w:tentative="1">
      <w:start w:val="1"/>
      <w:numFmt w:val="bullet"/>
      <w:lvlText w:val="•"/>
      <w:lvlJc w:val="left"/>
      <w:pPr>
        <w:tabs>
          <w:tab w:val="num" w:pos="3600"/>
        </w:tabs>
        <w:ind w:left="3600" w:hanging="360"/>
      </w:pPr>
      <w:rPr>
        <w:rFonts w:ascii="Arial" w:hAnsi="Arial" w:hint="default"/>
      </w:rPr>
    </w:lvl>
    <w:lvl w:ilvl="5" w:tplc="22BC0CE0" w:tentative="1">
      <w:start w:val="1"/>
      <w:numFmt w:val="bullet"/>
      <w:lvlText w:val="•"/>
      <w:lvlJc w:val="left"/>
      <w:pPr>
        <w:tabs>
          <w:tab w:val="num" w:pos="4320"/>
        </w:tabs>
        <w:ind w:left="4320" w:hanging="360"/>
      </w:pPr>
      <w:rPr>
        <w:rFonts w:ascii="Arial" w:hAnsi="Arial" w:hint="default"/>
      </w:rPr>
    </w:lvl>
    <w:lvl w:ilvl="6" w:tplc="70C22098" w:tentative="1">
      <w:start w:val="1"/>
      <w:numFmt w:val="bullet"/>
      <w:lvlText w:val="•"/>
      <w:lvlJc w:val="left"/>
      <w:pPr>
        <w:tabs>
          <w:tab w:val="num" w:pos="5040"/>
        </w:tabs>
        <w:ind w:left="5040" w:hanging="360"/>
      </w:pPr>
      <w:rPr>
        <w:rFonts w:ascii="Arial" w:hAnsi="Arial" w:hint="default"/>
      </w:rPr>
    </w:lvl>
    <w:lvl w:ilvl="7" w:tplc="BD4EED0C" w:tentative="1">
      <w:start w:val="1"/>
      <w:numFmt w:val="bullet"/>
      <w:lvlText w:val="•"/>
      <w:lvlJc w:val="left"/>
      <w:pPr>
        <w:tabs>
          <w:tab w:val="num" w:pos="5760"/>
        </w:tabs>
        <w:ind w:left="5760" w:hanging="360"/>
      </w:pPr>
      <w:rPr>
        <w:rFonts w:ascii="Arial" w:hAnsi="Arial" w:hint="default"/>
      </w:rPr>
    </w:lvl>
    <w:lvl w:ilvl="8" w:tplc="7DD26F8E" w:tentative="1">
      <w:start w:val="1"/>
      <w:numFmt w:val="bullet"/>
      <w:lvlText w:val="•"/>
      <w:lvlJc w:val="left"/>
      <w:pPr>
        <w:tabs>
          <w:tab w:val="num" w:pos="6480"/>
        </w:tabs>
        <w:ind w:left="6480" w:hanging="360"/>
      </w:pPr>
      <w:rPr>
        <w:rFonts w:ascii="Arial" w:hAnsi="Arial" w:hint="default"/>
      </w:rPr>
    </w:lvl>
  </w:abstractNum>
  <w:abstractNum w:abstractNumId="27">
    <w:nsid w:val="54FE6BB2"/>
    <w:multiLevelType w:val="hybridMultilevel"/>
    <w:tmpl w:val="9F3E7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206816"/>
    <w:multiLevelType w:val="hybridMultilevel"/>
    <w:tmpl w:val="B36EF16E"/>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29">
    <w:nsid w:val="561D6916"/>
    <w:multiLevelType w:val="hybridMultilevel"/>
    <w:tmpl w:val="7AD825D8"/>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1B4EB1"/>
    <w:multiLevelType w:val="hybridMultilevel"/>
    <w:tmpl w:val="748244AA"/>
    <w:lvl w:ilvl="0" w:tplc="01406DA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2B0389B"/>
    <w:multiLevelType w:val="hybridMultilevel"/>
    <w:tmpl w:val="C254C216"/>
    <w:lvl w:ilvl="0" w:tplc="C58C1966">
      <w:start w:val="4"/>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nsid w:val="645B3354"/>
    <w:multiLevelType w:val="hybridMultilevel"/>
    <w:tmpl w:val="D68666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76027CAB"/>
    <w:multiLevelType w:val="hybridMultilevel"/>
    <w:tmpl w:val="EB6E80EC"/>
    <w:lvl w:ilvl="0" w:tplc="7C5C7B98">
      <w:start w:val="1"/>
      <w:numFmt w:val="bullet"/>
      <w:lvlText w:val="•"/>
      <w:lvlJc w:val="left"/>
      <w:pPr>
        <w:tabs>
          <w:tab w:val="num" w:pos="720"/>
        </w:tabs>
        <w:ind w:left="720" w:hanging="360"/>
      </w:pPr>
      <w:rPr>
        <w:rFonts w:ascii="Arial" w:hAnsi="Arial" w:hint="default"/>
      </w:rPr>
    </w:lvl>
    <w:lvl w:ilvl="1" w:tplc="D2B4EA60" w:tentative="1">
      <w:start w:val="1"/>
      <w:numFmt w:val="bullet"/>
      <w:lvlText w:val="•"/>
      <w:lvlJc w:val="left"/>
      <w:pPr>
        <w:tabs>
          <w:tab w:val="num" w:pos="1440"/>
        </w:tabs>
        <w:ind w:left="1440" w:hanging="360"/>
      </w:pPr>
      <w:rPr>
        <w:rFonts w:ascii="Arial" w:hAnsi="Arial" w:hint="default"/>
      </w:rPr>
    </w:lvl>
    <w:lvl w:ilvl="2" w:tplc="0EB243D2" w:tentative="1">
      <w:start w:val="1"/>
      <w:numFmt w:val="bullet"/>
      <w:lvlText w:val="•"/>
      <w:lvlJc w:val="left"/>
      <w:pPr>
        <w:tabs>
          <w:tab w:val="num" w:pos="2160"/>
        </w:tabs>
        <w:ind w:left="2160" w:hanging="360"/>
      </w:pPr>
      <w:rPr>
        <w:rFonts w:ascii="Arial" w:hAnsi="Arial" w:hint="default"/>
      </w:rPr>
    </w:lvl>
    <w:lvl w:ilvl="3" w:tplc="2A600C5E" w:tentative="1">
      <w:start w:val="1"/>
      <w:numFmt w:val="bullet"/>
      <w:lvlText w:val="•"/>
      <w:lvlJc w:val="left"/>
      <w:pPr>
        <w:tabs>
          <w:tab w:val="num" w:pos="2880"/>
        </w:tabs>
        <w:ind w:left="2880" w:hanging="360"/>
      </w:pPr>
      <w:rPr>
        <w:rFonts w:ascii="Arial" w:hAnsi="Arial" w:hint="default"/>
      </w:rPr>
    </w:lvl>
    <w:lvl w:ilvl="4" w:tplc="E2EC37F6" w:tentative="1">
      <w:start w:val="1"/>
      <w:numFmt w:val="bullet"/>
      <w:lvlText w:val="•"/>
      <w:lvlJc w:val="left"/>
      <w:pPr>
        <w:tabs>
          <w:tab w:val="num" w:pos="3600"/>
        </w:tabs>
        <w:ind w:left="3600" w:hanging="360"/>
      </w:pPr>
      <w:rPr>
        <w:rFonts w:ascii="Arial" w:hAnsi="Arial" w:hint="default"/>
      </w:rPr>
    </w:lvl>
    <w:lvl w:ilvl="5" w:tplc="672207CE" w:tentative="1">
      <w:start w:val="1"/>
      <w:numFmt w:val="bullet"/>
      <w:lvlText w:val="•"/>
      <w:lvlJc w:val="left"/>
      <w:pPr>
        <w:tabs>
          <w:tab w:val="num" w:pos="4320"/>
        </w:tabs>
        <w:ind w:left="4320" w:hanging="360"/>
      </w:pPr>
      <w:rPr>
        <w:rFonts w:ascii="Arial" w:hAnsi="Arial" w:hint="default"/>
      </w:rPr>
    </w:lvl>
    <w:lvl w:ilvl="6" w:tplc="EEE8B998" w:tentative="1">
      <w:start w:val="1"/>
      <w:numFmt w:val="bullet"/>
      <w:lvlText w:val="•"/>
      <w:lvlJc w:val="left"/>
      <w:pPr>
        <w:tabs>
          <w:tab w:val="num" w:pos="5040"/>
        </w:tabs>
        <w:ind w:left="5040" w:hanging="360"/>
      </w:pPr>
      <w:rPr>
        <w:rFonts w:ascii="Arial" w:hAnsi="Arial" w:hint="default"/>
      </w:rPr>
    </w:lvl>
    <w:lvl w:ilvl="7" w:tplc="73EEDE02" w:tentative="1">
      <w:start w:val="1"/>
      <w:numFmt w:val="bullet"/>
      <w:lvlText w:val="•"/>
      <w:lvlJc w:val="left"/>
      <w:pPr>
        <w:tabs>
          <w:tab w:val="num" w:pos="5760"/>
        </w:tabs>
        <w:ind w:left="5760" w:hanging="360"/>
      </w:pPr>
      <w:rPr>
        <w:rFonts w:ascii="Arial" w:hAnsi="Arial" w:hint="default"/>
      </w:rPr>
    </w:lvl>
    <w:lvl w:ilvl="8" w:tplc="9A508306" w:tentative="1">
      <w:start w:val="1"/>
      <w:numFmt w:val="bullet"/>
      <w:lvlText w:val="•"/>
      <w:lvlJc w:val="left"/>
      <w:pPr>
        <w:tabs>
          <w:tab w:val="num" w:pos="6480"/>
        </w:tabs>
        <w:ind w:left="6480" w:hanging="360"/>
      </w:pPr>
      <w:rPr>
        <w:rFonts w:ascii="Arial" w:hAnsi="Arial" w:hint="default"/>
      </w:rPr>
    </w:lvl>
  </w:abstractNum>
  <w:abstractNum w:abstractNumId="34">
    <w:nsid w:val="769F79E1"/>
    <w:multiLevelType w:val="hybridMultilevel"/>
    <w:tmpl w:val="B8565146"/>
    <w:lvl w:ilvl="0" w:tplc="FFFFFFFF">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nsid w:val="782F05FA"/>
    <w:multiLevelType w:val="hybridMultilevel"/>
    <w:tmpl w:val="1324D1EA"/>
    <w:lvl w:ilvl="0" w:tplc="8AD20C0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7F9D7B8B"/>
    <w:multiLevelType w:val="hybridMultilevel"/>
    <w:tmpl w:val="99749B4E"/>
    <w:lvl w:ilvl="0" w:tplc="7C0EB76A">
      <w:start w:val="1"/>
      <w:numFmt w:val="bullet"/>
      <w:lvlText w:val="•"/>
      <w:lvlJc w:val="left"/>
      <w:pPr>
        <w:tabs>
          <w:tab w:val="num" w:pos="720"/>
        </w:tabs>
        <w:ind w:left="720" w:hanging="360"/>
      </w:pPr>
      <w:rPr>
        <w:rFonts w:ascii="Arial" w:hAnsi="Arial" w:hint="default"/>
      </w:rPr>
    </w:lvl>
    <w:lvl w:ilvl="1" w:tplc="D7FED098" w:tentative="1">
      <w:start w:val="1"/>
      <w:numFmt w:val="bullet"/>
      <w:lvlText w:val="•"/>
      <w:lvlJc w:val="left"/>
      <w:pPr>
        <w:tabs>
          <w:tab w:val="num" w:pos="1440"/>
        </w:tabs>
        <w:ind w:left="1440" w:hanging="360"/>
      </w:pPr>
      <w:rPr>
        <w:rFonts w:ascii="Arial" w:hAnsi="Arial" w:hint="default"/>
      </w:rPr>
    </w:lvl>
    <w:lvl w:ilvl="2" w:tplc="CE703E92" w:tentative="1">
      <w:start w:val="1"/>
      <w:numFmt w:val="bullet"/>
      <w:lvlText w:val="•"/>
      <w:lvlJc w:val="left"/>
      <w:pPr>
        <w:tabs>
          <w:tab w:val="num" w:pos="2160"/>
        </w:tabs>
        <w:ind w:left="2160" w:hanging="360"/>
      </w:pPr>
      <w:rPr>
        <w:rFonts w:ascii="Arial" w:hAnsi="Arial" w:hint="default"/>
      </w:rPr>
    </w:lvl>
    <w:lvl w:ilvl="3" w:tplc="EEA013CA" w:tentative="1">
      <w:start w:val="1"/>
      <w:numFmt w:val="bullet"/>
      <w:lvlText w:val="•"/>
      <w:lvlJc w:val="left"/>
      <w:pPr>
        <w:tabs>
          <w:tab w:val="num" w:pos="2880"/>
        </w:tabs>
        <w:ind w:left="2880" w:hanging="360"/>
      </w:pPr>
      <w:rPr>
        <w:rFonts w:ascii="Arial" w:hAnsi="Arial" w:hint="default"/>
      </w:rPr>
    </w:lvl>
    <w:lvl w:ilvl="4" w:tplc="9D52ED12" w:tentative="1">
      <w:start w:val="1"/>
      <w:numFmt w:val="bullet"/>
      <w:lvlText w:val="•"/>
      <w:lvlJc w:val="left"/>
      <w:pPr>
        <w:tabs>
          <w:tab w:val="num" w:pos="3600"/>
        </w:tabs>
        <w:ind w:left="3600" w:hanging="360"/>
      </w:pPr>
      <w:rPr>
        <w:rFonts w:ascii="Arial" w:hAnsi="Arial" w:hint="default"/>
      </w:rPr>
    </w:lvl>
    <w:lvl w:ilvl="5" w:tplc="6C28B5F6" w:tentative="1">
      <w:start w:val="1"/>
      <w:numFmt w:val="bullet"/>
      <w:lvlText w:val="•"/>
      <w:lvlJc w:val="left"/>
      <w:pPr>
        <w:tabs>
          <w:tab w:val="num" w:pos="4320"/>
        </w:tabs>
        <w:ind w:left="4320" w:hanging="360"/>
      </w:pPr>
      <w:rPr>
        <w:rFonts w:ascii="Arial" w:hAnsi="Arial" w:hint="default"/>
      </w:rPr>
    </w:lvl>
    <w:lvl w:ilvl="6" w:tplc="2794DC68" w:tentative="1">
      <w:start w:val="1"/>
      <w:numFmt w:val="bullet"/>
      <w:lvlText w:val="•"/>
      <w:lvlJc w:val="left"/>
      <w:pPr>
        <w:tabs>
          <w:tab w:val="num" w:pos="5040"/>
        </w:tabs>
        <w:ind w:left="5040" w:hanging="360"/>
      </w:pPr>
      <w:rPr>
        <w:rFonts w:ascii="Arial" w:hAnsi="Arial" w:hint="default"/>
      </w:rPr>
    </w:lvl>
    <w:lvl w:ilvl="7" w:tplc="0CAEDB24" w:tentative="1">
      <w:start w:val="1"/>
      <w:numFmt w:val="bullet"/>
      <w:lvlText w:val="•"/>
      <w:lvlJc w:val="left"/>
      <w:pPr>
        <w:tabs>
          <w:tab w:val="num" w:pos="5760"/>
        </w:tabs>
        <w:ind w:left="5760" w:hanging="360"/>
      </w:pPr>
      <w:rPr>
        <w:rFonts w:ascii="Arial" w:hAnsi="Arial" w:hint="default"/>
      </w:rPr>
    </w:lvl>
    <w:lvl w:ilvl="8" w:tplc="A2F4DD34" w:tentative="1">
      <w:start w:val="1"/>
      <w:numFmt w:val="bullet"/>
      <w:lvlText w:val="•"/>
      <w:lvlJc w:val="left"/>
      <w:pPr>
        <w:tabs>
          <w:tab w:val="num" w:pos="6480"/>
        </w:tabs>
        <w:ind w:left="6480" w:hanging="360"/>
      </w:pPr>
      <w:rPr>
        <w:rFonts w:ascii="Arial" w:hAnsi="Arial" w:hint="default"/>
      </w:rPr>
    </w:lvl>
  </w:abstractNum>
  <w:abstractNum w:abstractNumId="38">
    <w:nsid w:val="7FA07EBD"/>
    <w:multiLevelType w:val="multilevel"/>
    <w:tmpl w:val="B5FE47E4"/>
    <w:lvl w:ilvl="0">
      <w:start w:val="5"/>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459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num w:numId="1">
    <w:abstractNumId w:val="5"/>
  </w:num>
  <w:num w:numId="2">
    <w:abstractNumId w:val="28"/>
  </w:num>
  <w:num w:numId="3">
    <w:abstractNumId w:val="25"/>
  </w:num>
  <w:num w:numId="4">
    <w:abstractNumId w:val="11"/>
  </w:num>
  <w:num w:numId="5">
    <w:abstractNumId w:val="0"/>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32"/>
  </w:num>
  <w:num w:numId="9">
    <w:abstractNumId w:val="37"/>
  </w:num>
  <w:num w:numId="10">
    <w:abstractNumId w:val="4"/>
  </w:num>
  <w:num w:numId="11">
    <w:abstractNumId w:val="33"/>
  </w:num>
  <w:num w:numId="12">
    <w:abstractNumId w:val="26"/>
  </w:num>
  <w:num w:numId="13">
    <w:abstractNumId w:val="17"/>
  </w:num>
  <w:num w:numId="14">
    <w:abstractNumId w:val="13"/>
  </w:num>
  <w:num w:numId="15">
    <w:abstractNumId w:val="36"/>
  </w:num>
  <w:num w:numId="16">
    <w:abstractNumId w:val="14"/>
  </w:num>
  <w:num w:numId="17">
    <w:abstractNumId w:val="7"/>
  </w:num>
  <w:num w:numId="18">
    <w:abstractNumId w:val="20"/>
  </w:num>
  <w:num w:numId="19">
    <w:abstractNumId w:val="18"/>
  </w:num>
  <w:num w:numId="20">
    <w:abstractNumId w:val="30"/>
  </w:num>
  <w:num w:numId="21">
    <w:abstractNumId w:val="8"/>
  </w:num>
  <w:num w:numId="22">
    <w:abstractNumId w:val="19"/>
  </w:num>
  <w:num w:numId="23">
    <w:abstractNumId w:val="15"/>
  </w:num>
  <w:num w:numId="24">
    <w:abstractNumId w:val="35"/>
  </w:num>
  <w:num w:numId="25">
    <w:abstractNumId w:val="10"/>
  </w:num>
  <w:num w:numId="26">
    <w:abstractNumId w:val="24"/>
  </w:num>
  <w:num w:numId="27">
    <w:abstractNumId w:val="16"/>
  </w:num>
  <w:num w:numId="28">
    <w:abstractNumId w:val="6"/>
  </w:num>
  <w:num w:numId="29">
    <w:abstractNumId w:val="27"/>
  </w:num>
  <w:num w:numId="30">
    <w:abstractNumId w:val="9"/>
  </w:num>
  <w:num w:numId="31">
    <w:abstractNumId w:val="1"/>
  </w:num>
  <w:num w:numId="32">
    <w:abstractNumId w:val="2"/>
  </w:num>
  <w:num w:numId="33">
    <w:abstractNumId w:val="23"/>
  </w:num>
  <w:num w:numId="34">
    <w:abstractNumId w:val="3"/>
  </w:num>
  <w:num w:numId="35">
    <w:abstractNumId w:val="29"/>
  </w:num>
  <w:num w:numId="36">
    <w:abstractNumId w:val="34"/>
  </w:num>
  <w:num w:numId="37">
    <w:abstractNumId w:val="38"/>
  </w:num>
  <w:num w:numId="38">
    <w:abstractNumId w:val="21"/>
  </w:num>
  <w:num w:numId="39">
    <w:abstractNumId w:val="2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407"/>
    <w:rsid w:val="0009560D"/>
    <w:rsid w:val="000B15CF"/>
    <w:rsid w:val="000C2C0E"/>
    <w:rsid w:val="000F2ACE"/>
    <w:rsid w:val="00125B5C"/>
    <w:rsid w:val="00131C0E"/>
    <w:rsid w:val="00140266"/>
    <w:rsid w:val="0016245C"/>
    <w:rsid w:val="001706E4"/>
    <w:rsid w:val="00186D0B"/>
    <w:rsid w:val="00194760"/>
    <w:rsid w:val="001B7C46"/>
    <w:rsid w:val="001D2F95"/>
    <w:rsid w:val="001D715F"/>
    <w:rsid w:val="00243B7E"/>
    <w:rsid w:val="00270433"/>
    <w:rsid w:val="00297C3B"/>
    <w:rsid w:val="002C6D8C"/>
    <w:rsid w:val="00324BDD"/>
    <w:rsid w:val="00352AE0"/>
    <w:rsid w:val="00362328"/>
    <w:rsid w:val="003A555A"/>
    <w:rsid w:val="003B391F"/>
    <w:rsid w:val="003C787D"/>
    <w:rsid w:val="003D5D69"/>
    <w:rsid w:val="003E6384"/>
    <w:rsid w:val="004013D3"/>
    <w:rsid w:val="004128B8"/>
    <w:rsid w:val="0044289D"/>
    <w:rsid w:val="004464E7"/>
    <w:rsid w:val="004700BF"/>
    <w:rsid w:val="0049139B"/>
    <w:rsid w:val="004978C7"/>
    <w:rsid w:val="004B5D18"/>
    <w:rsid w:val="004C2D3E"/>
    <w:rsid w:val="004C67E6"/>
    <w:rsid w:val="004D2DEE"/>
    <w:rsid w:val="004F78EE"/>
    <w:rsid w:val="00510519"/>
    <w:rsid w:val="005230BB"/>
    <w:rsid w:val="00577666"/>
    <w:rsid w:val="00584D13"/>
    <w:rsid w:val="00596153"/>
    <w:rsid w:val="00596FD7"/>
    <w:rsid w:val="005A4DE1"/>
    <w:rsid w:val="0060780B"/>
    <w:rsid w:val="006260F4"/>
    <w:rsid w:val="00692EF5"/>
    <w:rsid w:val="006B68A8"/>
    <w:rsid w:val="006D1BE9"/>
    <w:rsid w:val="006E1AE5"/>
    <w:rsid w:val="006E21DF"/>
    <w:rsid w:val="00713D93"/>
    <w:rsid w:val="007151CE"/>
    <w:rsid w:val="007349D7"/>
    <w:rsid w:val="00736DAC"/>
    <w:rsid w:val="007741C4"/>
    <w:rsid w:val="00782944"/>
    <w:rsid w:val="00783F3A"/>
    <w:rsid w:val="00786054"/>
    <w:rsid w:val="007860DF"/>
    <w:rsid w:val="00797FBE"/>
    <w:rsid w:val="007A4FCA"/>
    <w:rsid w:val="007F56C9"/>
    <w:rsid w:val="0083122B"/>
    <w:rsid w:val="00851E7A"/>
    <w:rsid w:val="008620A3"/>
    <w:rsid w:val="00886A2B"/>
    <w:rsid w:val="008A7C87"/>
    <w:rsid w:val="008E2EFA"/>
    <w:rsid w:val="008F7E67"/>
    <w:rsid w:val="00914494"/>
    <w:rsid w:val="00920CDF"/>
    <w:rsid w:val="009918C7"/>
    <w:rsid w:val="00995451"/>
    <w:rsid w:val="009A245F"/>
    <w:rsid w:val="009B1F57"/>
    <w:rsid w:val="009E33BA"/>
    <w:rsid w:val="00A14A67"/>
    <w:rsid w:val="00A24124"/>
    <w:rsid w:val="00A25CB4"/>
    <w:rsid w:val="00A25FC0"/>
    <w:rsid w:val="00A60DFA"/>
    <w:rsid w:val="00AD1A8D"/>
    <w:rsid w:val="00AD23AC"/>
    <w:rsid w:val="00AD43A4"/>
    <w:rsid w:val="00AF2F6B"/>
    <w:rsid w:val="00AF325B"/>
    <w:rsid w:val="00B00C36"/>
    <w:rsid w:val="00B23CA7"/>
    <w:rsid w:val="00B23E70"/>
    <w:rsid w:val="00B3193C"/>
    <w:rsid w:val="00B82BE9"/>
    <w:rsid w:val="00BA44B0"/>
    <w:rsid w:val="00BC518B"/>
    <w:rsid w:val="00BE0675"/>
    <w:rsid w:val="00BE1176"/>
    <w:rsid w:val="00C30C2D"/>
    <w:rsid w:val="00C55E98"/>
    <w:rsid w:val="00C66E0D"/>
    <w:rsid w:val="00C87816"/>
    <w:rsid w:val="00C908A3"/>
    <w:rsid w:val="00CC74EA"/>
    <w:rsid w:val="00CD60D6"/>
    <w:rsid w:val="00D420F8"/>
    <w:rsid w:val="00D8018E"/>
    <w:rsid w:val="00D95F84"/>
    <w:rsid w:val="00DB47DB"/>
    <w:rsid w:val="00DE331A"/>
    <w:rsid w:val="00E40407"/>
    <w:rsid w:val="00E525D0"/>
    <w:rsid w:val="00E73EF3"/>
    <w:rsid w:val="00E8230C"/>
    <w:rsid w:val="00E90E53"/>
    <w:rsid w:val="00EB54AF"/>
    <w:rsid w:val="00EC0C05"/>
    <w:rsid w:val="00EF0472"/>
    <w:rsid w:val="00F07BFC"/>
    <w:rsid w:val="00F40A00"/>
    <w:rsid w:val="00F96116"/>
    <w:rsid w:val="00FA2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407"/>
    <w:pPr>
      <w:spacing w:after="0" w:line="240" w:lineRule="auto"/>
    </w:pPr>
    <w:rPr>
      <w:rFonts w:ascii="Times New Roman" w:eastAsia="MS Mincho"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E40407"/>
    <w:pPr>
      <w:widowControl w:val="0"/>
      <w:suppressAutoHyphens/>
      <w:overflowPunct w:val="0"/>
      <w:autoSpaceDE w:val="0"/>
      <w:autoSpaceDN w:val="0"/>
      <w:adjustRightInd w:val="0"/>
      <w:spacing w:after="120"/>
      <w:textAlignment w:val="baseline"/>
    </w:pPr>
    <w:rPr>
      <w:kern w:val="1"/>
      <w:szCs w:val="20"/>
    </w:rPr>
  </w:style>
  <w:style w:type="character" w:customStyle="1" w:styleId="BodyTextChar">
    <w:name w:val="Body Text Char"/>
    <w:basedOn w:val="DefaultParagraphFont"/>
    <w:link w:val="BodyText"/>
    <w:semiHidden/>
    <w:rsid w:val="00E40407"/>
    <w:rPr>
      <w:rFonts w:ascii="Times New Roman" w:eastAsia="MS Mincho" w:hAnsi="Times New Roman" w:cs="Times New Roman"/>
      <w:kern w:val="1"/>
      <w:sz w:val="24"/>
      <w:szCs w:val="20"/>
    </w:rPr>
  </w:style>
  <w:style w:type="paragraph" w:styleId="Caption">
    <w:name w:val="caption"/>
    <w:basedOn w:val="Normal"/>
    <w:qFormat/>
    <w:rsid w:val="00E40407"/>
    <w:pPr>
      <w:widowControl w:val="0"/>
      <w:suppressLineNumbers/>
      <w:suppressAutoHyphens/>
      <w:overflowPunct w:val="0"/>
      <w:autoSpaceDE w:val="0"/>
      <w:autoSpaceDN w:val="0"/>
      <w:adjustRightInd w:val="0"/>
      <w:spacing w:before="120" w:after="120"/>
      <w:textAlignment w:val="baseline"/>
    </w:pPr>
    <w:rPr>
      <w:i/>
      <w:kern w:val="1"/>
      <w:szCs w:val="20"/>
    </w:rPr>
  </w:style>
  <w:style w:type="paragraph" w:styleId="ListParagraph">
    <w:name w:val="List Paragraph"/>
    <w:basedOn w:val="Normal"/>
    <w:uiPriority w:val="34"/>
    <w:qFormat/>
    <w:rsid w:val="007F56C9"/>
    <w:pPr>
      <w:ind w:left="720"/>
    </w:pPr>
    <w:rPr>
      <w:rFonts w:ascii="Calibri" w:eastAsia="Calibri" w:hAnsi="Calibri" w:cs="Arial"/>
      <w:sz w:val="20"/>
      <w:szCs w:val="20"/>
      <w:lang w:val="en-IN" w:eastAsia="en-IN"/>
    </w:rPr>
  </w:style>
  <w:style w:type="paragraph" w:styleId="BalloonText">
    <w:name w:val="Balloon Text"/>
    <w:basedOn w:val="Normal"/>
    <w:link w:val="BalloonTextChar"/>
    <w:uiPriority w:val="99"/>
    <w:semiHidden/>
    <w:unhideWhenUsed/>
    <w:rsid w:val="00783F3A"/>
    <w:rPr>
      <w:rFonts w:ascii="Tahoma" w:hAnsi="Tahoma" w:cs="Tahoma"/>
      <w:sz w:val="16"/>
      <w:szCs w:val="16"/>
    </w:rPr>
  </w:style>
  <w:style w:type="character" w:customStyle="1" w:styleId="BalloonTextChar">
    <w:name w:val="Balloon Text Char"/>
    <w:basedOn w:val="DefaultParagraphFont"/>
    <w:link w:val="BalloonText"/>
    <w:uiPriority w:val="99"/>
    <w:semiHidden/>
    <w:rsid w:val="00783F3A"/>
    <w:rPr>
      <w:rFonts w:ascii="Tahoma" w:eastAsia="MS Mincho" w:hAnsi="Tahoma" w:cs="Tahoma"/>
      <w:sz w:val="16"/>
      <w:szCs w:val="16"/>
    </w:rPr>
  </w:style>
  <w:style w:type="paragraph" w:styleId="Header">
    <w:name w:val="header"/>
    <w:basedOn w:val="Normal"/>
    <w:link w:val="HeaderChar"/>
    <w:uiPriority w:val="99"/>
    <w:unhideWhenUsed/>
    <w:rsid w:val="00B3193C"/>
    <w:pPr>
      <w:tabs>
        <w:tab w:val="center" w:pos="4680"/>
        <w:tab w:val="right" w:pos="9360"/>
      </w:tabs>
    </w:pPr>
  </w:style>
  <w:style w:type="character" w:customStyle="1" w:styleId="HeaderChar">
    <w:name w:val="Header Char"/>
    <w:basedOn w:val="DefaultParagraphFont"/>
    <w:link w:val="Header"/>
    <w:uiPriority w:val="99"/>
    <w:rsid w:val="00B3193C"/>
    <w:rPr>
      <w:rFonts w:ascii="Times New Roman" w:eastAsia="MS Mincho" w:hAnsi="Times New Roman" w:cs="Times New Roman"/>
      <w:sz w:val="24"/>
      <w:szCs w:val="24"/>
    </w:rPr>
  </w:style>
  <w:style w:type="paragraph" w:styleId="Footer">
    <w:name w:val="footer"/>
    <w:basedOn w:val="Normal"/>
    <w:link w:val="FooterChar"/>
    <w:uiPriority w:val="99"/>
    <w:unhideWhenUsed/>
    <w:rsid w:val="00B3193C"/>
    <w:pPr>
      <w:tabs>
        <w:tab w:val="center" w:pos="4680"/>
        <w:tab w:val="right" w:pos="9360"/>
      </w:tabs>
    </w:pPr>
  </w:style>
  <w:style w:type="character" w:customStyle="1" w:styleId="FooterChar">
    <w:name w:val="Footer Char"/>
    <w:basedOn w:val="DefaultParagraphFont"/>
    <w:link w:val="Footer"/>
    <w:uiPriority w:val="99"/>
    <w:rsid w:val="00B3193C"/>
    <w:rPr>
      <w:rFonts w:ascii="Times New Roman" w:eastAsia="MS Mincho" w:hAnsi="Times New Roman" w:cs="Times New Roman"/>
      <w:sz w:val="24"/>
      <w:szCs w:val="24"/>
    </w:rPr>
  </w:style>
  <w:style w:type="paragraph" w:styleId="Revision">
    <w:name w:val="Revision"/>
    <w:hidden/>
    <w:uiPriority w:val="99"/>
    <w:semiHidden/>
    <w:rsid w:val="009E33BA"/>
    <w:pPr>
      <w:spacing w:after="0" w:line="240" w:lineRule="auto"/>
    </w:pPr>
    <w:rPr>
      <w:rFonts w:ascii="Times New Roman" w:eastAsia="MS Mincho" w:hAnsi="Times New Roman" w:cs="Times New Roman"/>
      <w:sz w:val="24"/>
      <w:szCs w:val="24"/>
    </w:rPr>
  </w:style>
  <w:style w:type="paragraph" w:styleId="NormalWeb">
    <w:name w:val="Normal (Web)"/>
    <w:basedOn w:val="Normal"/>
    <w:uiPriority w:val="99"/>
    <w:unhideWhenUsed/>
    <w:rsid w:val="009E33BA"/>
    <w:pPr>
      <w:spacing w:before="100" w:beforeAutospacing="1" w:after="100" w:afterAutospacing="1"/>
    </w:pPr>
    <w:rPr>
      <w:rFonts w:eastAsiaTheme="minorEastAsia"/>
    </w:rPr>
  </w:style>
  <w:style w:type="character" w:styleId="Hyperlink">
    <w:name w:val="Hyperlink"/>
    <w:basedOn w:val="DefaultParagraphFont"/>
    <w:uiPriority w:val="99"/>
    <w:unhideWhenUsed/>
    <w:rsid w:val="004C2D3E"/>
    <w:rPr>
      <w:color w:val="0000FF" w:themeColor="hyperlink"/>
      <w:u w:val="single"/>
    </w:rPr>
  </w:style>
  <w:style w:type="character" w:customStyle="1" w:styleId="apple-converted-space">
    <w:name w:val="apple-converted-space"/>
    <w:basedOn w:val="DefaultParagraphFont"/>
    <w:rsid w:val="001706E4"/>
  </w:style>
  <w:style w:type="character" w:styleId="Strong">
    <w:name w:val="Strong"/>
    <w:basedOn w:val="DefaultParagraphFont"/>
    <w:uiPriority w:val="22"/>
    <w:qFormat/>
    <w:rsid w:val="001706E4"/>
    <w:rPr>
      <w:b/>
      <w:bCs/>
    </w:rPr>
  </w:style>
  <w:style w:type="character" w:customStyle="1" w:styleId="Quote1">
    <w:name w:val="Quote1"/>
    <w:basedOn w:val="DefaultParagraphFont"/>
    <w:rsid w:val="001706E4"/>
  </w:style>
  <w:style w:type="paragraph" w:customStyle="1" w:styleId="Default">
    <w:name w:val="Default"/>
    <w:rsid w:val="00782944"/>
    <w:pPr>
      <w:autoSpaceDE w:val="0"/>
      <w:autoSpaceDN w:val="0"/>
      <w:adjustRightInd w:val="0"/>
      <w:spacing w:after="0" w:line="240" w:lineRule="auto"/>
    </w:pPr>
    <w:rPr>
      <w:rFonts w:ascii="Verdana" w:eastAsia="Calibri" w:hAnsi="Verdana" w:cs="Verdana"/>
      <w:color w:val="000000"/>
      <w:sz w:val="24"/>
      <w:szCs w:val="24"/>
    </w:rPr>
  </w:style>
  <w:style w:type="table" w:styleId="TableGrid">
    <w:name w:val="Table Grid"/>
    <w:basedOn w:val="TableNormal"/>
    <w:uiPriority w:val="59"/>
    <w:rsid w:val="00E52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16245C"/>
    <w:pPr>
      <w:spacing w:after="120" w:line="480" w:lineRule="auto"/>
      <w:ind w:left="360"/>
    </w:pPr>
    <w:rPr>
      <w:rFonts w:eastAsia="Times New Roman"/>
    </w:rPr>
  </w:style>
  <w:style w:type="character" w:customStyle="1" w:styleId="BodyTextIndent2Char">
    <w:name w:val="Body Text Indent 2 Char"/>
    <w:basedOn w:val="DefaultParagraphFont"/>
    <w:link w:val="BodyTextIndent2"/>
    <w:rsid w:val="0016245C"/>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577666"/>
    <w:pPr>
      <w:spacing w:after="120"/>
      <w:ind w:left="360"/>
    </w:pPr>
  </w:style>
  <w:style w:type="character" w:customStyle="1" w:styleId="BodyTextIndentChar">
    <w:name w:val="Body Text Indent Char"/>
    <w:basedOn w:val="DefaultParagraphFont"/>
    <w:link w:val="BodyTextIndent"/>
    <w:uiPriority w:val="99"/>
    <w:rsid w:val="00577666"/>
    <w:rPr>
      <w:rFonts w:ascii="Times New Roman" w:eastAsia="MS Mincho"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407"/>
    <w:pPr>
      <w:spacing w:after="0" w:line="240" w:lineRule="auto"/>
    </w:pPr>
    <w:rPr>
      <w:rFonts w:ascii="Times New Roman" w:eastAsia="MS Mincho"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E40407"/>
    <w:pPr>
      <w:widowControl w:val="0"/>
      <w:suppressAutoHyphens/>
      <w:overflowPunct w:val="0"/>
      <w:autoSpaceDE w:val="0"/>
      <w:autoSpaceDN w:val="0"/>
      <w:adjustRightInd w:val="0"/>
      <w:spacing w:after="120"/>
      <w:textAlignment w:val="baseline"/>
    </w:pPr>
    <w:rPr>
      <w:kern w:val="1"/>
      <w:szCs w:val="20"/>
    </w:rPr>
  </w:style>
  <w:style w:type="character" w:customStyle="1" w:styleId="BodyTextChar">
    <w:name w:val="Body Text Char"/>
    <w:basedOn w:val="DefaultParagraphFont"/>
    <w:link w:val="BodyText"/>
    <w:semiHidden/>
    <w:rsid w:val="00E40407"/>
    <w:rPr>
      <w:rFonts w:ascii="Times New Roman" w:eastAsia="MS Mincho" w:hAnsi="Times New Roman" w:cs="Times New Roman"/>
      <w:kern w:val="1"/>
      <w:sz w:val="24"/>
      <w:szCs w:val="20"/>
    </w:rPr>
  </w:style>
  <w:style w:type="paragraph" w:styleId="Caption">
    <w:name w:val="caption"/>
    <w:basedOn w:val="Normal"/>
    <w:qFormat/>
    <w:rsid w:val="00E40407"/>
    <w:pPr>
      <w:widowControl w:val="0"/>
      <w:suppressLineNumbers/>
      <w:suppressAutoHyphens/>
      <w:overflowPunct w:val="0"/>
      <w:autoSpaceDE w:val="0"/>
      <w:autoSpaceDN w:val="0"/>
      <w:adjustRightInd w:val="0"/>
      <w:spacing w:before="120" w:after="120"/>
      <w:textAlignment w:val="baseline"/>
    </w:pPr>
    <w:rPr>
      <w:i/>
      <w:kern w:val="1"/>
      <w:szCs w:val="20"/>
    </w:rPr>
  </w:style>
  <w:style w:type="paragraph" w:styleId="ListParagraph">
    <w:name w:val="List Paragraph"/>
    <w:basedOn w:val="Normal"/>
    <w:uiPriority w:val="34"/>
    <w:qFormat/>
    <w:rsid w:val="007F56C9"/>
    <w:pPr>
      <w:ind w:left="720"/>
    </w:pPr>
    <w:rPr>
      <w:rFonts w:ascii="Calibri" w:eastAsia="Calibri" w:hAnsi="Calibri" w:cs="Arial"/>
      <w:sz w:val="20"/>
      <w:szCs w:val="20"/>
      <w:lang w:val="en-IN" w:eastAsia="en-IN"/>
    </w:rPr>
  </w:style>
  <w:style w:type="paragraph" w:styleId="BalloonText">
    <w:name w:val="Balloon Text"/>
    <w:basedOn w:val="Normal"/>
    <w:link w:val="BalloonTextChar"/>
    <w:uiPriority w:val="99"/>
    <w:semiHidden/>
    <w:unhideWhenUsed/>
    <w:rsid w:val="00783F3A"/>
    <w:rPr>
      <w:rFonts w:ascii="Tahoma" w:hAnsi="Tahoma" w:cs="Tahoma"/>
      <w:sz w:val="16"/>
      <w:szCs w:val="16"/>
    </w:rPr>
  </w:style>
  <w:style w:type="character" w:customStyle="1" w:styleId="BalloonTextChar">
    <w:name w:val="Balloon Text Char"/>
    <w:basedOn w:val="DefaultParagraphFont"/>
    <w:link w:val="BalloonText"/>
    <w:uiPriority w:val="99"/>
    <w:semiHidden/>
    <w:rsid w:val="00783F3A"/>
    <w:rPr>
      <w:rFonts w:ascii="Tahoma" w:eastAsia="MS Mincho" w:hAnsi="Tahoma" w:cs="Tahoma"/>
      <w:sz w:val="16"/>
      <w:szCs w:val="16"/>
    </w:rPr>
  </w:style>
  <w:style w:type="paragraph" w:styleId="Header">
    <w:name w:val="header"/>
    <w:basedOn w:val="Normal"/>
    <w:link w:val="HeaderChar"/>
    <w:uiPriority w:val="99"/>
    <w:unhideWhenUsed/>
    <w:rsid w:val="00B3193C"/>
    <w:pPr>
      <w:tabs>
        <w:tab w:val="center" w:pos="4680"/>
        <w:tab w:val="right" w:pos="9360"/>
      </w:tabs>
    </w:pPr>
  </w:style>
  <w:style w:type="character" w:customStyle="1" w:styleId="HeaderChar">
    <w:name w:val="Header Char"/>
    <w:basedOn w:val="DefaultParagraphFont"/>
    <w:link w:val="Header"/>
    <w:uiPriority w:val="99"/>
    <w:rsid w:val="00B3193C"/>
    <w:rPr>
      <w:rFonts w:ascii="Times New Roman" w:eastAsia="MS Mincho" w:hAnsi="Times New Roman" w:cs="Times New Roman"/>
      <w:sz w:val="24"/>
      <w:szCs w:val="24"/>
    </w:rPr>
  </w:style>
  <w:style w:type="paragraph" w:styleId="Footer">
    <w:name w:val="footer"/>
    <w:basedOn w:val="Normal"/>
    <w:link w:val="FooterChar"/>
    <w:uiPriority w:val="99"/>
    <w:unhideWhenUsed/>
    <w:rsid w:val="00B3193C"/>
    <w:pPr>
      <w:tabs>
        <w:tab w:val="center" w:pos="4680"/>
        <w:tab w:val="right" w:pos="9360"/>
      </w:tabs>
    </w:pPr>
  </w:style>
  <w:style w:type="character" w:customStyle="1" w:styleId="FooterChar">
    <w:name w:val="Footer Char"/>
    <w:basedOn w:val="DefaultParagraphFont"/>
    <w:link w:val="Footer"/>
    <w:uiPriority w:val="99"/>
    <w:rsid w:val="00B3193C"/>
    <w:rPr>
      <w:rFonts w:ascii="Times New Roman" w:eastAsia="MS Mincho" w:hAnsi="Times New Roman" w:cs="Times New Roman"/>
      <w:sz w:val="24"/>
      <w:szCs w:val="24"/>
    </w:rPr>
  </w:style>
  <w:style w:type="paragraph" w:styleId="Revision">
    <w:name w:val="Revision"/>
    <w:hidden/>
    <w:uiPriority w:val="99"/>
    <w:semiHidden/>
    <w:rsid w:val="009E33BA"/>
    <w:pPr>
      <w:spacing w:after="0" w:line="240" w:lineRule="auto"/>
    </w:pPr>
    <w:rPr>
      <w:rFonts w:ascii="Times New Roman" w:eastAsia="MS Mincho" w:hAnsi="Times New Roman" w:cs="Times New Roman"/>
      <w:sz w:val="24"/>
      <w:szCs w:val="24"/>
    </w:rPr>
  </w:style>
  <w:style w:type="paragraph" w:styleId="NormalWeb">
    <w:name w:val="Normal (Web)"/>
    <w:basedOn w:val="Normal"/>
    <w:uiPriority w:val="99"/>
    <w:unhideWhenUsed/>
    <w:rsid w:val="009E33BA"/>
    <w:pPr>
      <w:spacing w:before="100" w:beforeAutospacing="1" w:after="100" w:afterAutospacing="1"/>
    </w:pPr>
    <w:rPr>
      <w:rFonts w:eastAsiaTheme="minorEastAsia"/>
    </w:rPr>
  </w:style>
  <w:style w:type="character" w:styleId="Hyperlink">
    <w:name w:val="Hyperlink"/>
    <w:basedOn w:val="DefaultParagraphFont"/>
    <w:uiPriority w:val="99"/>
    <w:unhideWhenUsed/>
    <w:rsid w:val="004C2D3E"/>
    <w:rPr>
      <w:color w:val="0000FF" w:themeColor="hyperlink"/>
      <w:u w:val="single"/>
    </w:rPr>
  </w:style>
  <w:style w:type="character" w:customStyle="1" w:styleId="apple-converted-space">
    <w:name w:val="apple-converted-space"/>
    <w:basedOn w:val="DefaultParagraphFont"/>
    <w:rsid w:val="001706E4"/>
  </w:style>
  <w:style w:type="character" w:styleId="Strong">
    <w:name w:val="Strong"/>
    <w:basedOn w:val="DefaultParagraphFont"/>
    <w:uiPriority w:val="22"/>
    <w:qFormat/>
    <w:rsid w:val="001706E4"/>
    <w:rPr>
      <w:b/>
      <w:bCs/>
    </w:rPr>
  </w:style>
  <w:style w:type="character" w:customStyle="1" w:styleId="Quote1">
    <w:name w:val="Quote1"/>
    <w:basedOn w:val="DefaultParagraphFont"/>
    <w:rsid w:val="001706E4"/>
  </w:style>
  <w:style w:type="paragraph" w:customStyle="1" w:styleId="Default">
    <w:name w:val="Default"/>
    <w:rsid w:val="00782944"/>
    <w:pPr>
      <w:autoSpaceDE w:val="0"/>
      <w:autoSpaceDN w:val="0"/>
      <w:adjustRightInd w:val="0"/>
      <w:spacing w:after="0" w:line="240" w:lineRule="auto"/>
    </w:pPr>
    <w:rPr>
      <w:rFonts w:ascii="Verdana" w:eastAsia="Calibri" w:hAnsi="Verdana" w:cs="Verdana"/>
      <w:color w:val="000000"/>
      <w:sz w:val="24"/>
      <w:szCs w:val="24"/>
    </w:rPr>
  </w:style>
  <w:style w:type="table" w:styleId="TableGrid">
    <w:name w:val="Table Grid"/>
    <w:basedOn w:val="TableNormal"/>
    <w:uiPriority w:val="59"/>
    <w:rsid w:val="00E52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16245C"/>
    <w:pPr>
      <w:spacing w:after="120" w:line="480" w:lineRule="auto"/>
      <w:ind w:left="360"/>
    </w:pPr>
    <w:rPr>
      <w:rFonts w:eastAsia="Times New Roman"/>
    </w:rPr>
  </w:style>
  <w:style w:type="character" w:customStyle="1" w:styleId="BodyTextIndent2Char">
    <w:name w:val="Body Text Indent 2 Char"/>
    <w:basedOn w:val="DefaultParagraphFont"/>
    <w:link w:val="BodyTextIndent2"/>
    <w:rsid w:val="0016245C"/>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577666"/>
    <w:pPr>
      <w:spacing w:after="120"/>
      <w:ind w:left="360"/>
    </w:pPr>
  </w:style>
  <w:style w:type="character" w:customStyle="1" w:styleId="BodyTextIndentChar">
    <w:name w:val="Body Text Indent Char"/>
    <w:basedOn w:val="DefaultParagraphFont"/>
    <w:link w:val="BodyTextIndent"/>
    <w:uiPriority w:val="99"/>
    <w:rsid w:val="00577666"/>
    <w:rPr>
      <w:rFonts w:ascii="Times New Roman" w:eastAsia="MS Mincho"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3911169">
      <w:bodyDiv w:val="1"/>
      <w:marLeft w:val="0"/>
      <w:marRight w:val="0"/>
      <w:marTop w:val="0"/>
      <w:marBottom w:val="0"/>
      <w:divBdr>
        <w:top w:val="none" w:sz="0" w:space="0" w:color="auto"/>
        <w:left w:val="none" w:sz="0" w:space="0" w:color="auto"/>
        <w:bottom w:val="none" w:sz="0" w:space="0" w:color="auto"/>
        <w:right w:val="none" w:sz="0" w:space="0" w:color="auto"/>
      </w:divBdr>
      <w:divsChild>
        <w:div w:id="4745430">
          <w:marLeft w:val="547"/>
          <w:marRight w:val="0"/>
          <w:marTop w:val="154"/>
          <w:marBottom w:val="0"/>
          <w:divBdr>
            <w:top w:val="none" w:sz="0" w:space="0" w:color="auto"/>
            <w:left w:val="none" w:sz="0" w:space="0" w:color="auto"/>
            <w:bottom w:val="none" w:sz="0" w:space="0" w:color="auto"/>
            <w:right w:val="none" w:sz="0" w:space="0" w:color="auto"/>
          </w:divBdr>
        </w:div>
        <w:div w:id="944964770">
          <w:marLeft w:val="547"/>
          <w:marRight w:val="0"/>
          <w:marTop w:val="154"/>
          <w:marBottom w:val="0"/>
          <w:divBdr>
            <w:top w:val="none" w:sz="0" w:space="0" w:color="auto"/>
            <w:left w:val="none" w:sz="0" w:space="0" w:color="auto"/>
            <w:bottom w:val="none" w:sz="0" w:space="0" w:color="auto"/>
            <w:right w:val="none" w:sz="0" w:space="0" w:color="auto"/>
          </w:divBdr>
        </w:div>
        <w:div w:id="1449664078">
          <w:marLeft w:val="547"/>
          <w:marRight w:val="0"/>
          <w:marTop w:val="154"/>
          <w:marBottom w:val="0"/>
          <w:divBdr>
            <w:top w:val="none" w:sz="0" w:space="0" w:color="auto"/>
            <w:left w:val="none" w:sz="0" w:space="0" w:color="auto"/>
            <w:bottom w:val="none" w:sz="0" w:space="0" w:color="auto"/>
            <w:right w:val="none" w:sz="0" w:space="0" w:color="auto"/>
          </w:divBdr>
        </w:div>
        <w:div w:id="1689214111">
          <w:marLeft w:val="547"/>
          <w:marRight w:val="0"/>
          <w:marTop w:val="154"/>
          <w:marBottom w:val="0"/>
          <w:divBdr>
            <w:top w:val="none" w:sz="0" w:space="0" w:color="auto"/>
            <w:left w:val="none" w:sz="0" w:space="0" w:color="auto"/>
            <w:bottom w:val="none" w:sz="0" w:space="0" w:color="auto"/>
            <w:right w:val="none" w:sz="0" w:space="0" w:color="auto"/>
          </w:divBdr>
        </w:div>
        <w:div w:id="2023240969">
          <w:marLeft w:val="547"/>
          <w:marRight w:val="0"/>
          <w:marTop w:val="154"/>
          <w:marBottom w:val="0"/>
          <w:divBdr>
            <w:top w:val="none" w:sz="0" w:space="0" w:color="auto"/>
            <w:left w:val="none" w:sz="0" w:space="0" w:color="auto"/>
            <w:bottom w:val="none" w:sz="0" w:space="0" w:color="auto"/>
            <w:right w:val="none" w:sz="0" w:space="0" w:color="auto"/>
          </w:divBdr>
        </w:div>
      </w:divsChild>
    </w:div>
    <w:div w:id="1111707552">
      <w:bodyDiv w:val="1"/>
      <w:marLeft w:val="0"/>
      <w:marRight w:val="0"/>
      <w:marTop w:val="0"/>
      <w:marBottom w:val="0"/>
      <w:divBdr>
        <w:top w:val="none" w:sz="0" w:space="0" w:color="auto"/>
        <w:left w:val="none" w:sz="0" w:space="0" w:color="auto"/>
        <w:bottom w:val="none" w:sz="0" w:space="0" w:color="auto"/>
        <w:right w:val="none" w:sz="0" w:space="0" w:color="auto"/>
      </w:divBdr>
    </w:div>
    <w:div w:id="1170633834">
      <w:bodyDiv w:val="1"/>
      <w:marLeft w:val="0"/>
      <w:marRight w:val="0"/>
      <w:marTop w:val="0"/>
      <w:marBottom w:val="0"/>
      <w:divBdr>
        <w:top w:val="none" w:sz="0" w:space="0" w:color="auto"/>
        <w:left w:val="none" w:sz="0" w:space="0" w:color="auto"/>
        <w:bottom w:val="none" w:sz="0" w:space="0" w:color="auto"/>
        <w:right w:val="none" w:sz="0" w:space="0" w:color="auto"/>
      </w:divBdr>
      <w:divsChild>
        <w:div w:id="601259861">
          <w:marLeft w:val="547"/>
          <w:marRight w:val="0"/>
          <w:marTop w:val="154"/>
          <w:marBottom w:val="0"/>
          <w:divBdr>
            <w:top w:val="none" w:sz="0" w:space="0" w:color="auto"/>
            <w:left w:val="none" w:sz="0" w:space="0" w:color="auto"/>
            <w:bottom w:val="none" w:sz="0" w:space="0" w:color="auto"/>
            <w:right w:val="none" w:sz="0" w:space="0" w:color="auto"/>
          </w:divBdr>
        </w:div>
        <w:div w:id="1407074745">
          <w:marLeft w:val="547"/>
          <w:marRight w:val="0"/>
          <w:marTop w:val="154"/>
          <w:marBottom w:val="0"/>
          <w:divBdr>
            <w:top w:val="none" w:sz="0" w:space="0" w:color="auto"/>
            <w:left w:val="none" w:sz="0" w:space="0" w:color="auto"/>
            <w:bottom w:val="none" w:sz="0" w:space="0" w:color="auto"/>
            <w:right w:val="none" w:sz="0" w:space="0" w:color="auto"/>
          </w:divBdr>
        </w:div>
        <w:div w:id="1603222844">
          <w:marLeft w:val="547"/>
          <w:marRight w:val="0"/>
          <w:marTop w:val="154"/>
          <w:marBottom w:val="0"/>
          <w:divBdr>
            <w:top w:val="none" w:sz="0" w:space="0" w:color="auto"/>
            <w:left w:val="none" w:sz="0" w:space="0" w:color="auto"/>
            <w:bottom w:val="none" w:sz="0" w:space="0" w:color="auto"/>
            <w:right w:val="none" w:sz="0" w:space="0" w:color="auto"/>
          </w:divBdr>
        </w:div>
      </w:divsChild>
    </w:div>
    <w:div w:id="1259682833">
      <w:bodyDiv w:val="1"/>
      <w:marLeft w:val="0"/>
      <w:marRight w:val="0"/>
      <w:marTop w:val="0"/>
      <w:marBottom w:val="0"/>
      <w:divBdr>
        <w:top w:val="none" w:sz="0" w:space="0" w:color="auto"/>
        <w:left w:val="none" w:sz="0" w:space="0" w:color="auto"/>
        <w:bottom w:val="none" w:sz="0" w:space="0" w:color="auto"/>
        <w:right w:val="none" w:sz="0" w:space="0" w:color="auto"/>
      </w:divBdr>
      <w:divsChild>
        <w:div w:id="908467690">
          <w:marLeft w:val="547"/>
          <w:marRight w:val="0"/>
          <w:marTop w:val="154"/>
          <w:marBottom w:val="0"/>
          <w:divBdr>
            <w:top w:val="none" w:sz="0" w:space="0" w:color="auto"/>
            <w:left w:val="none" w:sz="0" w:space="0" w:color="auto"/>
            <w:bottom w:val="none" w:sz="0" w:space="0" w:color="auto"/>
            <w:right w:val="none" w:sz="0" w:space="0" w:color="auto"/>
          </w:divBdr>
        </w:div>
        <w:div w:id="374670058">
          <w:marLeft w:val="547"/>
          <w:marRight w:val="0"/>
          <w:marTop w:val="154"/>
          <w:marBottom w:val="0"/>
          <w:divBdr>
            <w:top w:val="none" w:sz="0" w:space="0" w:color="auto"/>
            <w:left w:val="none" w:sz="0" w:space="0" w:color="auto"/>
            <w:bottom w:val="none" w:sz="0" w:space="0" w:color="auto"/>
            <w:right w:val="none" w:sz="0" w:space="0" w:color="auto"/>
          </w:divBdr>
        </w:div>
        <w:div w:id="1047070379">
          <w:marLeft w:val="547"/>
          <w:marRight w:val="0"/>
          <w:marTop w:val="154"/>
          <w:marBottom w:val="0"/>
          <w:divBdr>
            <w:top w:val="none" w:sz="0" w:space="0" w:color="auto"/>
            <w:left w:val="none" w:sz="0" w:space="0" w:color="auto"/>
            <w:bottom w:val="none" w:sz="0" w:space="0" w:color="auto"/>
            <w:right w:val="none" w:sz="0" w:space="0" w:color="auto"/>
          </w:divBdr>
        </w:div>
      </w:divsChild>
    </w:div>
    <w:div w:id="1781486178">
      <w:bodyDiv w:val="1"/>
      <w:marLeft w:val="0"/>
      <w:marRight w:val="0"/>
      <w:marTop w:val="0"/>
      <w:marBottom w:val="0"/>
      <w:divBdr>
        <w:top w:val="none" w:sz="0" w:space="0" w:color="auto"/>
        <w:left w:val="none" w:sz="0" w:space="0" w:color="auto"/>
        <w:bottom w:val="none" w:sz="0" w:space="0" w:color="auto"/>
        <w:right w:val="none" w:sz="0" w:space="0" w:color="auto"/>
      </w:divBdr>
    </w:div>
    <w:div w:id="1932657745">
      <w:bodyDiv w:val="1"/>
      <w:marLeft w:val="0"/>
      <w:marRight w:val="0"/>
      <w:marTop w:val="0"/>
      <w:marBottom w:val="0"/>
      <w:divBdr>
        <w:top w:val="none" w:sz="0" w:space="0" w:color="auto"/>
        <w:left w:val="none" w:sz="0" w:space="0" w:color="auto"/>
        <w:bottom w:val="none" w:sz="0" w:space="0" w:color="auto"/>
        <w:right w:val="none" w:sz="0" w:space="0" w:color="auto"/>
      </w:divBdr>
      <w:divsChild>
        <w:div w:id="1279676859">
          <w:marLeft w:val="547"/>
          <w:marRight w:val="0"/>
          <w:marTop w:val="154"/>
          <w:marBottom w:val="0"/>
          <w:divBdr>
            <w:top w:val="none" w:sz="0" w:space="0" w:color="auto"/>
            <w:left w:val="none" w:sz="0" w:space="0" w:color="auto"/>
            <w:bottom w:val="none" w:sz="0" w:space="0" w:color="auto"/>
            <w:right w:val="none" w:sz="0" w:space="0" w:color="auto"/>
          </w:divBdr>
        </w:div>
        <w:div w:id="1406680632">
          <w:marLeft w:val="547"/>
          <w:marRight w:val="0"/>
          <w:marTop w:val="154"/>
          <w:marBottom w:val="0"/>
          <w:divBdr>
            <w:top w:val="none" w:sz="0" w:space="0" w:color="auto"/>
            <w:left w:val="none" w:sz="0" w:space="0" w:color="auto"/>
            <w:bottom w:val="none" w:sz="0" w:space="0" w:color="auto"/>
            <w:right w:val="none" w:sz="0" w:space="0" w:color="auto"/>
          </w:divBdr>
        </w:div>
        <w:div w:id="1953394732">
          <w:marLeft w:val="547"/>
          <w:marRight w:val="0"/>
          <w:marTop w:val="154"/>
          <w:marBottom w:val="0"/>
          <w:divBdr>
            <w:top w:val="none" w:sz="0" w:space="0" w:color="auto"/>
            <w:left w:val="none" w:sz="0" w:space="0" w:color="auto"/>
            <w:bottom w:val="none" w:sz="0" w:space="0" w:color="auto"/>
            <w:right w:val="none" w:sz="0" w:space="0" w:color="auto"/>
          </w:divBdr>
        </w:div>
      </w:divsChild>
    </w:div>
    <w:div w:id="1964532794">
      <w:bodyDiv w:val="1"/>
      <w:marLeft w:val="0"/>
      <w:marRight w:val="0"/>
      <w:marTop w:val="0"/>
      <w:marBottom w:val="0"/>
      <w:divBdr>
        <w:top w:val="none" w:sz="0" w:space="0" w:color="auto"/>
        <w:left w:val="none" w:sz="0" w:space="0" w:color="auto"/>
        <w:bottom w:val="none" w:sz="0" w:space="0" w:color="auto"/>
        <w:right w:val="none" w:sz="0" w:space="0" w:color="auto"/>
      </w:divBdr>
      <w:divsChild>
        <w:div w:id="169178252">
          <w:marLeft w:val="547"/>
          <w:marRight w:val="0"/>
          <w:marTop w:val="154"/>
          <w:marBottom w:val="0"/>
          <w:divBdr>
            <w:top w:val="none" w:sz="0" w:space="0" w:color="auto"/>
            <w:left w:val="none" w:sz="0" w:space="0" w:color="auto"/>
            <w:bottom w:val="none" w:sz="0" w:space="0" w:color="auto"/>
            <w:right w:val="none" w:sz="0" w:space="0" w:color="auto"/>
          </w:divBdr>
        </w:div>
        <w:div w:id="564295757">
          <w:marLeft w:val="547"/>
          <w:marRight w:val="0"/>
          <w:marTop w:val="154"/>
          <w:marBottom w:val="0"/>
          <w:divBdr>
            <w:top w:val="none" w:sz="0" w:space="0" w:color="auto"/>
            <w:left w:val="none" w:sz="0" w:space="0" w:color="auto"/>
            <w:bottom w:val="none" w:sz="0" w:space="0" w:color="auto"/>
            <w:right w:val="none" w:sz="0" w:space="0" w:color="auto"/>
          </w:divBdr>
        </w:div>
        <w:div w:id="1998070583">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amptutorials.blogspot.in/" TargetMode="External"/><Relationship Id="rId55" Type="http://schemas.openxmlformats.org/officeDocument/2006/relationships/hyperlink" Target="http://www.tutorialspoint.com/uml/uml_use_case_diagram.ht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w3schools.com/php/php_functions.asp"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hotscripts.com/PHP/" TargetMode="External"/><Relationship Id="rId58" Type="http://schemas.openxmlformats.org/officeDocument/2006/relationships/hyperlink" Target="https://en.wikibooks.org/wiki/Structured_Query_Language/"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localhost" TargetMode="External"/><Relationship Id="rId57" Type="http://schemas.openxmlformats.org/officeDocument/2006/relationships/hyperlink" Target="http://www.tutorialspoint.com/php/php_environment.htm" TargetMode="External"/><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make.wordpress.org/core/handbook/tutorials/installing-local/server/wampserver/"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wampserver.com/en/download.php" TargetMode="External"/><Relationship Id="rId56" Type="http://schemas.openxmlformats.org/officeDocument/2006/relationships/hyperlink" Target="https://www.smartdraw.com/uml-diagram/" TargetMode="External"/><Relationship Id="rId8" Type="http://schemas.openxmlformats.org/officeDocument/2006/relationships/endnotes" Target="endnotes.xml"/><Relationship Id="rId51" Type="http://schemas.openxmlformats.org/officeDocument/2006/relationships/hyperlink" Target="http://www.tutorialspoint.com/php/php_and_mysql.ht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29DA92B67B045A7A6137DCB92B5F081"/>
        <w:category>
          <w:name w:val="General"/>
          <w:gallery w:val="placeholder"/>
        </w:category>
        <w:types>
          <w:type w:val="bbPlcHdr"/>
        </w:types>
        <w:behaviors>
          <w:behavior w:val="content"/>
        </w:behaviors>
        <w:guid w:val="{09749B7E-759D-4B47-AADE-4EE5958E0734}"/>
      </w:docPartPr>
      <w:docPartBody>
        <w:p w:rsidR="00FB2681" w:rsidRDefault="00A25923" w:rsidP="00A25923">
          <w:pPr>
            <w:pStyle w:val="929DA92B67B045A7A6137DCB92B5F08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5923"/>
    <w:rsid w:val="00A25923"/>
    <w:rsid w:val="00FB2681"/>
    <w:rsid w:val="00FC5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9DA92B67B045A7A6137DCB92B5F081">
    <w:name w:val="929DA92B67B045A7A6137DCB92B5F081"/>
    <w:rsid w:val="00A25923"/>
  </w:style>
  <w:style w:type="paragraph" w:customStyle="1" w:styleId="F372C7E43EFB4D5BAF7C00ADA30B0718">
    <w:name w:val="F372C7E43EFB4D5BAF7C00ADA30B0718"/>
    <w:rsid w:val="00A2592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9DA92B67B045A7A6137DCB92B5F081">
    <w:name w:val="929DA92B67B045A7A6137DCB92B5F081"/>
    <w:rsid w:val="00A25923"/>
  </w:style>
  <w:style w:type="paragraph" w:customStyle="1" w:styleId="F372C7E43EFB4D5BAF7C00ADA30B0718">
    <w:name w:val="F372C7E43EFB4D5BAF7C00ADA30B0718"/>
    <w:rsid w:val="00A259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9EB6F-BB61-4EBC-870B-765F63806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61</Pages>
  <Words>7924</Words>
  <Characters>45168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Online Grievance Management System</vt:lpstr>
    </vt:vector>
  </TitlesOfParts>
  <Company/>
  <LinksUpToDate>false</LinksUpToDate>
  <CharactersWithSpaces>52987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Grievance Management System</dc:title>
  <dc:creator>srilekha chundru</dc:creator>
  <cp:lastModifiedBy>srilekha chundru</cp:lastModifiedBy>
  <cp:revision>67</cp:revision>
  <dcterms:created xsi:type="dcterms:W3CDTF">2017-03-09T08:26:00Z</dcterms:created>
  <dcterms:modified xsi:type="dcterms:W3CDTF">2017-03-23T10:48:00Z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1191828768</vt:i4>
  </property>
</Properties>
</file>